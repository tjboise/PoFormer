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DAC5" w14:textId="76B72BA4" w:rsidR="00D34BE1" w:rsidRPr="007A3A3A" w:rsidRDefault="00CD549C" w:rsidP="00D050EC">
      <w:pPr>
        <w:pBdr>
          <w:top w:val="nil"/>
          <w:left w:val="nil"/>
          <w:bottom w:val="nil"/>
          <w:right w:val="nil"/>
          <w:between w:val="nil"/>
        </w:pBdr>
        <w:jc w:val="center"/>
        <w:rPr>
          <w:color w:val="000000" w:themeColor="text1"/>
          <w:kern w:val="28"/>
          <w:sz w:val="48"/>
          <w:szCs w:val="48"/>
        </w:rPr>
      </w:pPr>
      <w:r w:rsidRPr="007A3A3A">
        <w:rPr>
          <w:rFonts w:hint="eastAsia"/>
          <w:color w:val="000000" w:themeColor="text1"/>
          <w:kern w:val="28"/>
          <w:sz w:val="48"/>
          <w:szCs w:val="48"/>
          <w:lang w:eastAsia="zh-CN"/>
        </w:rPr>
        <w:t>Po</w:t>
      </w:r>
      <w:r w:rsidR="00AD1B41" w:rsidRPr="007A3A3A">
        <w:rPr>
          <w:color w:val="000000" w:themeColor="text1"/>
          <w:kern w:val="28"/>
          <w:sz w:val="48"/>
          <w:szCs w:val="48"/>
          <w:lang w:eastAsia="zh-CN"/>
        </w:rPr>
        <w:t>Former</w:t>
      </w:r>
      <w:r w:rsidR="004E5B05" w:rsidRPr="007A3A3A">
        <w:rPr>
          <w:color w:val="000000" w:themeColor="text1"/>
          <w:kern w:val="28"/>
          <w:sz w:val="48"/>
          <w:szCs w:val="48"/>
          <w:lang w:eastAsia="zh-CN"/>
        </w:rPr>
        <w:t xml:space="preserve">: A </w:t>
      </w:r>
      <w:r w:rsidR="004E5B05" w:rsidRPr="007A3A3A">
        <w:rPr>
          <w:color w:val="000000" w:themeColor="text1"/>
          <w:kern w:val="28"/>
          <w:sz w:val="48"/>
          <w:szCs w:val="48"/>
        </w:rPr>
        <w:t>T</w:t>
      </w:r>
      <w:r w:rsidR="00C34B38" w:rsidRPr="007A3A3A">
        <w:rPr>
          <w:color w:val="000000" w:themeColor="text1"/>
          <w:kern w:val="28"/>
          <w:sz w:val="48"/>
          <w:szCs w:val="48"/>
        </w:rPr>
        <w:t>ransform</w:t>
      </w:r>
      <w:r w:rsidR="004E5B05" w:rsidRPr="007A3A3A">
        <w:rPr>
          <w:color w:val="000000" w:themeColor="text1"/>
          <w:kern w:val="28"/>
          <w:sz w:val="48"/>
          <w:szCs w:val="48"/>
        </w:rPr>
        <w:t>er</w:t>
      </w:r>
      <w:r w:rsidR="00921DAB">
        <w:rPr>
          <w:color w:val="000000" w:themeColor="text1"/>
          <w:kern w:val="28"/>
          <w:sz w:val="48"/>
          <w:szCs w:val="48"/>
        </w:rPr>
        <w:t>-CNN</w:t>
      </w:r>
      <w:r w:rsidR="00AD1B41" w:rsidRPr="007A3A3A">
        <w:rPr>
          <w:color w:val="000000" w:themeColor="text1"/>
          <w:kern w:val="28"/>
          <w:sz w:val="48"/>
          <w:szCs w:val="48"/>
        </w:rPr>
        <w:t xml:space="preserve"> hybrid</w:t>
      </w:r>
      <w:r w:rsidR="00C34B38" w:rsidRPr="007A3A3A">
        <w:rPr>
          <w:color w:val="000000" w:themeColor="text1"/>
          <w:kern w:val="28"/>
          <w:sz w:val="48"/>
          <w:szCs w:val="48"/>
        </w:rPr>
        <w:t xml:space="preserve"> </w:t>
      </w:r>
      <w:r w:rsidR="00AD1B41" w:rsidRPr="007A3A3A">
        <w:rPr>
          <w:color w:val="000000" w:themeColor="text1"/>
          <w:kern w:val="28"/>
          <w:sz w:val="48"/>
          <w:szCs w:val="48"/>
        </w:rPr>
        <w:t xml:space="preserve">model </w:t>
      </w:r>
      <w:r w:rsidR="00002D96" w:rsidRPr="007A3A3A">
        <w:rPr>
          <w:color w:val="000000" w:themeColor="text1"/>
          <w:kern w:val="28"/>
          <w:sz w:val="48"/>
          <w:szCs w:val="48"/>
        </w:rPr>
        <w:t>for Segmenting</w:t>
      </w:r>
      <w:r w:rsidR="00AD1B41" w:rsidRPr="007A3A3A">
        <w:rPr>
          <w:color w:val="000000" w:themeColor="text1"/>
          <w:kern w:val="28"/>
          <w:sz w:val="48"/>
          <w:szCs w:val="48"/>
        </w:rPr>
        <w:t xml:space="preserve"> Pavement </w:t>
      </w:r>
      <w:r w:rsidR="000F5B5F" w:rsidRPr="007A3A3A">
        <w:rPr>
          <w:color w:val="000000" w:themeColor="text1"/>
          <w:kern w:val="28"/>
          <w:sz w:val="48"/>
          <w:szCs w:val="48"/>
        </w:rPr>
        <w:t>Pothole</w:t>
      </w:r>
      <w:r w:rsidR="00AD1B41" w:rsidRPr="007A3A3A">
        <w:rPr>
          <w:color w:val="000000" w:themeColor="text1"/>
          <w:kern w:val="28"/>
          <w:sz w:val="48"/>
          <w:szCs w:val="48"/>
        </w:rPr>
        <w:t xml:space="preserve"> </w:t>
      </w:r>
    </w:p>
    <w:p w14:paraId="4AD34BB7" w14:textId="77777777" w:rsidR="00372EC2" w:rsidRDefault="00372EC2" w:rsidP="00372EC2">
      <w:pPr>
        <w:pBdr>
          <w:top w:val="nil"/>
          <w:left w:val="nil"/>
          <w:bottom w:val="nil"/>
          <w:right w:val="nil"/>
          <w:between w:val="nil"/>
        </w:pBdr>
        <w:jc w:val="center"/>
        <w:rPr>
          <w:color w:val="000000" w:themeColor="text1"/>
          <w:sz w:val="22"/>
          <w:szCs w:val="22"/>
        </w:rPr>
      </w:pPr>
    </w:p>
    <w:p w14:paraId="6531D7CD" w14:textId="5B078702" w:rsidR="00732E46" w:rsidRDefault="00FB74C3" w:rsidP="00372EC2">
      <w:pPr>
        <w:pBdr>
          <w:top w:val="nil"/>
          <w:left w:val="nil"/>
          <w:bottom w:val="nil"/>
          <w:right w:val="nil"/>
          <w:between w:val="nil"/>
        </w:pBdr>
        <w:jc w:val="center"/>
        <w:rPr>
          <w:i/>
          <w:color w:val="000000" w:themeColor="text1"/>
          <w:sz w:val="22"/>
          <w:szCs w:val="22"/>
        </w:rPr>
      </w:pPr>
      <w:proofErr w:type="spellStart"/>
      <w:r w:rsidRPr="007A3A3A">
        <w:rPr>
          <w:color w:val="000000" w:themeColor="text1"/>
          <w:sz w:val="22"/>
          <w:szCs w:val="22"/>
        </w:rPr>
        <w:t>Tianjie</w:t>
      </w:r>
      <w:proofErr w:type="spellEnd"/>
      <w:r w:rsidRPr="007A3A3A">
        <w:rPr>
          <w:color w:val="000000" w:themeColor="text1"/>
          <w:sz w:val="22"/>
          <w:szCs w:val="22"/>
        </w:rPr>
        <w:t xml:space="preserve"> Zhang</w:t>
      </w:r>
      <w:r w:rsidR="003B2F87" w:rsidRPr="00372EC2">
        <w:rPr>
          <w:color w:val="000000" w:themeColor="text1"/>
          <w:sz w:val="22"/>
          <w:szCs w:val="22"/>
          <w:vertAlign w:val="superscript"/>
        </w:rPr>
        <w:t>1</w:t>
      </w:r>
      <w:r w:rsidRPr="007A3A3A">
        <w:rPr>
          <w:color w:val="000000" w:themeColor="text1"/>
          <w:sz w:val="22"/>
          <w:szCs w:val="22"/>
        </w:rPr>
        <w:t xml:space="preserve">, </w:t>
      </w:r>
      <w:r w:rsidR="003B2F87" w:rsidRPr="007A3A3A">
        <w:rPr>
          <w:color w:val="000000" w:themeColor="text1"/>
          <w:sz w:val="22"/>
          <w:szCs w:val="22"/>
        </w:rPr>
        <w:t>Zhen Liu</w:t>
      </w:r>
      <w:r w:rsidR="003B2F87" w:rsidRPr="00372EC2">
        <w:rPr>
          <w:color w:val="000000" w:themeColor="text1"/>
          <w:sz w:val="22"/>
          <w:szCs w:val="22"/>
          <w:vertAlign w:val="superscript"/>
        </w:rPr>
        <w:t>2</w:t>
      </w:r>
      <w:r w:rsidRPr="007A3A3A">
        <w:rPr>
          <w:color w:val="000000" w:themeColor="text1"/>
          <w:sz w:val="22"/>
          <w:szCs w:val="22"/>
        </w:rPr>
        <w:t>,</w:t>
      </w:r>
      <w:r w:rsidR="003B2F87" w:rsidRPr="007A3A3A">
        <w:rPr>
          <w:color w:val="000000" w:themeColor="text1"/>
          <w:sz w:val="22"/>
          <w:szCs w:val="22"/>
        </w:rPr>
        <w:t xml:space="preserve"> </w:t>
      </w:r>
      <w:proofErr w:type="spellStart"/>
      <w:r w:rsidR="003B2F87" w:rsidRPr="007A3A3A">
        <w:rPr>
          <w:color w:val="000000" w:themeColor="text1"/>
          <w:sz w:val="22"/>
          <w:szCs w:val="22"/>
        </w:rPr>
        <w:t>Xingyu</w:t>
      </w:r>
      <w:proofErr w:type="spellEnd"/>
      <w:r w:rsidR="003B2F87" w:rsidRPr="007A3A3A">
        <w:rPr>
          <w:color w:val="000000" w:themeColor="text1"/>
          <w:sz w:val="22"/>
          <w:szCs w:val="22"/>
        </w:rPr>
        <w:t xml:space="preserve"> Gu</w:t>
      </w:r>
      <w:r w:rsidR="003B2F87" w:rsidRPr="00372EC2">
        <w:rPr>
          <w:color w:val="000000" w:themeColor="text1"/>
          <w:sz w:val="22"/>
          <w:szCs w:val="22"/>
          <w:vertAlign w:val="superscript"/>
        </w:rPr>
        <w:t>2</w:t>
      </w:r>
      <w:r w:rsidRPr="007A3A3A">
        <w:rPr>
          <w:color w:val="000000" w:themeColor="text1"/>
          <w:sz w:val="22"/>
          <w:szCs w:val="22"/>
        </w:rPr>
        <w:t xml:space="preserve"> and Yang Lu</w:t>
      </w:r>
      <w:r w:rsidR="003B2F87" w:rsidRPr="00372EC2">
        <w:rPr>
          <w:color w:val="000000" w:themeColor="text1"/>
          <w:sz w:val="22"/>
          <w:szCs w:val="22"/>
          <w:vertAlign w:val="superscript"/>
        </w:rPr>
        <w:t>3</w:t>
      </w:r>
      <w:r w:rsidR="00255560" w:rsidRPr="00372EC2">
        <w:rPr>
          <w:color w:val="000000" w:themeColor="text1"/>
          <w:sz w:val="22"/>
          <w:szCs w:val="22"/>
          <w:vertAlign w:val="superscript"/>
        </w:rPr>
        <w:t>*</w:t>
      </w:r>
    </w:p>
    <w:p w14:paraId="3F302522" w14:textId="4CC881F0" w:rsidR="00BE4774" w:rsidRPr="007A3A3A" w:rsidRDefault="00BE4774" w:rsidP="00BE4774">
      <w:pPr>
        <w:pStyle w:val="Text"/>
        <w:ind w:firstLine="0"/>
        <w:rPr>
          <w:rFonts w:ascii="Times" w:hAnsi="Times"/>
          <w:color w:val="000000" w:themeColor="text1"/>
          <w:sz w:val="18"/>
          <w:szCs w:val="18"/>
        </w:rPr>
      </w:pPr>
    </w:p>
    <w:p w14:paraId="10B8FD44" w14:textId="37293AB7"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1 Department of Computer Science, Boise State University, Boise, ID, 83725</w:t>
      </w:r>
    </w:p>
    <w:p w14:paraId="1DC5BA62" w14:textId="01C5F5C8"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2 School of Transportation, Southeast University, Nanjing, Jiangsu Province</w:t>
      </w:r>
    </w:p>
    <w:p w14:paraId="6B689147" w14:textId="77FD0E44"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3 Department of Civil Engineering, Boise State University, Boise, ID, 83725</w:t>
      </w:r>
    </w:p>
    <w:p w14:paraId="3CDB7342" w14:textId="6477269C" w:rsidR="003B2F87" w:rsidRPr="007A3A3A" w:rsidRDefault="003B2F87" w:rsidP="00BE4774">
      <w:pPr>
        <w:pStyle w:val="Text"/>
        <w:ind w:firstLine="0"/>
        <w:rPr>
          <w:rFonts w:ascii="Times" w:hAnsi="Times"/>
          <w:color w:val="000000" w:themeColor="text1"/>
          <w:sz w:val="18"/>
          <w:szCs w:val="18"/>
          <w:lang w:eastAsia="zh-CN"/>
        </w:rPr>
      </w:pPr>
    </w:p>
    <w:p w14:paraId="4A1113E6" w14:textId="77777777" w:rsidR="003B2F87" w:rsidRPr="007A3A3A" w:rsidRDefault="003B2F87" w:rsidP="00BE4774">
      <w:pPr>
        <w:pStyle w:val="Text"/>
        <w:ind w:firstLine="0"/>
        <w:rPr>
          <w:rFonts w:ascii="Times" w:hAnsi="Times"/>
          <w:color w:val="000000" w:themeColor="text1"/>
          <w:sz w:val="18"/>
          <w:szCs w:val="18"/>
        </w:rPr>
      </w:pPr>
    </w:p>
    <w:p w14:paraId="67F173C3" w14:textId="34C6D60F" w:rsidR="00FB74C3" w:rsidRPr="00372EC2" w:rsidRDefault="00FB74C3" w:rsidP="00345D7C">
      <w:pPr>
        <w:pBdr>
          <w:top w:val="nil"/>
          <w:left w:val="nil"/>
          <w:bottom w:val="nil"/>
          <w:right w:val="nil"/>
          <w:between w:val="nil"/>
        </w:pBdr>
        <w:spacing w:before="20"/>
        <w:jc w:val="both"/>
        <w:rPr>
          <w:b/>
          <w:color w:val="000000" w:themeColor="text1"/>
        </w:rPr>
      </w:pPr>
      <w:r w:rsidRPr="00372EC2">
        <w:rPr>
          <w:b/>
          <w:i/>
          <w:color w:val="000000" w:themeColor="text1"/>
        </w:rPr>
        <w:t>Abstract</w:t>
      </w:r>
      <w:r w:rsidR="00345D7C" w:rsidRPr="00372EC2">
        <w:rPr>
          <w:b/>
          <w:color w:val="000000" w:themeColor="text1"/>
        </w:rPr>
        <w:t>:</w:t>
      </w:r>
    </w:p>
    <w:p w14:paraId="5094D0DC" w14:textId="77777777" w:rsidR="00C50BD7" w:rsidRDefault="00C50BD7">
      <w:pPr>
        <w:rPr>
          <w:color w:val="000000" w:themeColor="text1"/>
        </w:rPr>
      </w:pPr>
    </w:p>
    <w:p w14:paraId="505D65D4" w14:textId="6D98AFBB" w:rsidR="00AB3762" w:rsidRDefault="00A50F92" w:rsidP="00921DAB">
      <w:pPr>
        <w:jc w:val="both"/>
        <w:rPr>
          <w:color w:val="000000" w:themeColor="text1"/>
          <w:lang w:eastAsia="zh-CN"/>
        </w:rPr>
      </w:pPr>
      <w:r w:rsidRPr="00A50F92">
        <w:rPr>
          <w:color w:val="000000" w:themeColor="text1"/>
        </w:rPr>
        <w:t xml:space="preserve">Potholes are bowl-shaped depressions in the road surface that are caused by the deterioration of the pavement. They can be a hazard to drivers and cyclists and can also damage vehicles. </w:t>
      </w:r>
      <w:r w:rsidR="00921DAB" w:rsidRPr="00921DAB">
        <w:rPr>
          <w:color w:val="000000" w:themeColor="text1"/>
        </w:rPr>
        <w:t xml:space="preserve">As a significant issue in road maintenance, the accurate detection and segmentation of potholes are critical for road safety and transportation infrastructure management. </w:t>
      </w:r>
      <w:r w:rsidR="00383060" w:rsidRPr="00921DAB">
        <w:rPr>
          <w:color w:val="000000" w:themeColor="text1"/>
        </w:rPr>
        <w:t xml:space="preserve">This work introduces PoFormer, a novel Transformer-CNN hybrid model designed for the precise segmentation of pavement potholes. </w:t>
      </w:r>
      <w:r w:rsidR="00383060">
        <w:rPr>
          <w:rFonts w:hint="eastAsia"/>
          <w:color w:val="000000" w:themeColor="text1"/>
          <w:lang w:eastAsia="zh-CN"/>
        </w:rPr>
        <w:t>It is</w:t>
      </w:r>
      <w:r w:rsidR="00383060">
        <w:rPr>
          <w:color w:val="000000" w:themeColor="text1"/>
          <w:lang w:eastAsia="zh-CN"/>
        </w:rPr>
        <w:t xml:space="preserve"> an encoder-decoder structure where Transformer is employed as the encoder and </w:t>
      </w:r>
      <w:r w:rsidR="00383060" w:rsidRPr="00921DAB">
        <w:rPr>
          <w:color w:val="000000" w:themeColor="text1"/>
        </w:rPr>
        <w:t>Convolutional Neural Networks (CNNs)</w:t>
      </w:r>
      <w:r w:rsidR="00383060">
        <w:rPr>
          <w:color w:val="000000" w:themeColor="text1"/>
        </w:rPr>
        <w:t xml:space="preserve"> are utilized as the decoder. </w:t>
      </w:r>
      <w:r w:rsidR="00383060" w:rsidRPr="00921DAB">
        <w:rPr>
          <w:color w:val="000000" w:themeColor="text1"/>
        </w:rPr>
        <w:t xml:space="preserve"> </w:t>
      </w:r>
      <w:r w:rsidR="00921DAB" w:rsidRPr="00921DAB">
        <w:rPr>
          <w:color w:val="000000" w:themeColor="text1"/>
        </w:rPr>
        <w:t xml:space="preserve">Traditional techniques fall short due to the complex variations in pothole appearances and environmental conditions. PoFormer addresses these challenges by integrating the expansive representational capacity of Transformers with the precise local feature delineation capabilities of CNNs. </w:t>
      </w:r>
      <w:r w:rsidR="005E0455">
        <w:rPr>
          <w:color w:val="000000" w:themeColor="text1"/>
          <w:lang w:eastAsia="zh-CN"/>
        </w:rPr>
        <w:t xml:space="preserve">Moreover, we </w:t>
      </w:r>
      <w:r w:rsidR="00383060">
        <w:rPr>
          <w:color w:val="000000" w:themeColor="text1"/>
          <w:lang w:eastAsia="zh-CN"/>
        </w:rPr>
        <w:t xml:space="preserve">collected and </w:t>
      </w:r>
      <w:r w:rsidR="005E0455">
        <w:rPr>
          <w:color w:val="000000" w:themeColor="text1"/>
          <w:lang w:eastAsia="zh-CN"/>
        </w:rPr>
        <w:t xml:space="preserve">presented an </w:t>
      </w:r>
      <w:r w:rsidR="005E0455" w:rsidRPr="00860579">
        <w:rPr>
          <w:color w:val="000000" w:themeColor="text1"/>
          <w:lang w:eastAsia="zh-CN"/>
        </w:rPr>
        <w:t xml:space="preserve">open-source </w:t>
      </w:r>
      <w:r w:rsidR="005E0455" w:rsidRPr="00860579">
        <w:rPr>
          <w:rFonts w:eastAsia="Arial"/>
          <w:color w:val="000000" w:themeColor="text1"/>
          <w:sz w:val="22"/>
        </w:rPr>
        <w:t>heterogeneous</w:t>
      </w:r>
      <w:r w:rsidR="005E0455" w:rsidRPr="00860579">
        <w:rPr>
          <w:color w:val="000000" w:themeColor="text1"/>
        </w:rPr>
        <w:t xml:space="preserve"> </w:t>
      </w:r>
      <w:r w:rsidR="005E0455" w:rsidRPr="00860579">
        <w:rPr>
          <w:rFonts w:hint="eastAsia"/>
          <w:color w:val="000000" w:themeColor="text1"/>
          <w:lang w:eastAsia="zh-CN"/>
        </w:rPr>
        <w:t>pothole</w:t>
      </w:r>
      <w:r w:rsidR="005E0455" w:rsidRPr="00860579">
        <w:rPr>
          <w:color w:val="000000" w:themeColor="text1"/>
          <w:lang w:eastAsia="zh-CN"/>
        </w:rPr>
        <w:t xml:space="preserve"> dataset</w:t>
      </w:r>
      <w:r w:rsidR="00D74E34" w:rsidRPr="00860579">
        <w:rPr>
          <w:color w:val="000000" w:themeColor="text1"/>
          <w:lang w:eastAsia="zh-CN"/>
        </w:rPr>
        <w:t xml:space="preserve"> which</w:t>
      </w:r>
      <w:r w:rsidR="00D74E34">
        <w:rPr>
          <w:color w:val="000000" w:themeColor="text1"/>
          <w:lang w:eastAsia="zh-CN"/>
        </w:rPr>
        <w:t xml:space="preserve"> can be used as a benchmark dataset for the pothole segmentation research. We compared the performance of PoFormer with other state-of-the-art models including </w:t>
      </w:r>
      <w:r w:rsidR="00D74E34" w:rsidRPr="00921DAB">
        <w:rPr>
          <w:color w:val="000000" w:themeColor="text1"/>
        </w:rPr>
        <w:t>U-Net, E-Net, LRASPP, FCN and AttuNet</w:t>
      </w:r>
      <w:r w:rsidR="00D74E34" w:rsidRPr="00921DAB" w:rsidDel="0020181A">
        <w:rPr>
          <w:color w:val="000000" w:themeColor="text1"/>
        </w:rPr>
        <w:t xml:space="preserve"> </w:t>
      </w:r>
      <w:r w:rsidR="0020181A">
        <w:rPr>
          <w:color w:val="000000" w:themeColor="text1"/>
        </w:rPr>
        <w:t>based on th</w:t>
      </w:r>
      <w:r w:rsidR="00D74E34">
        <w:rPr>
          <w:color w:val="000000" w:themeColor="text1"/>
        </w:rPr>
        <w:t>e proposed</w:t>
      </w:r>
      <w:r w:rsidR="0020181A">
        <w:rPr>
          <w:color w:val="000000" w:themeColor="text1"/>
        </w:rPr>
        <w:t xml:space="preserve"> dataset. It shows that</w:t>
      </w:r>
      <w:r w:rsidR="00921DAB" w:rsidRPr="00921DAB">
        <w:rPr>
          <w:color w:val="000000" w:themeColor="text1"/>
        </w:rPr>
        <w:t xml:space="preserve"> PoFormer</w:t>
      </w:r>
      <w:r w:rsidR="0034087F">
        <w:rPr>
          <w:color w:val="000000" w:themeColor="text1"/>
        </w:rPr>
        <w:t xml:space="preserve">’s performance </w:t>
      </w:r>
      <w:r w:rsidR="00921DAB" w:rsidRPr="00921DAB">
        <w:rPr>
          <w:color w:val="000000" w:themeColor="text1"/>
        </w:rPr>
        <w:t xml:space="preserve">surpasses </w:t>
      </w:r>
      <w:r w:rsidR="00D74E34">
        <w:rPr>
          <w:color w:val="000000" w:themeColor="text1"/>
        </w:rPr>
        <w:t>other</w:t>
      </w:r>
      <w:r w:rsidR="00DB1766">
        <w:rPr>
          <w:color w:val="000000" w:themeColor="text1"/>
        </w:rPr>
        <w:t xml:space="preserve"> </w:t>
      </w:r>
      <w:r w:rsidR="00921DAB" w:rsidRPr="00921DAB">
        <w:rPr>
          <w:color w:val="000000" w:themeColor="text1"/>
        </w:rPr>
        <w:t>deep learning models</w:t>
      </w:r>
      <w:r w:rsidR="00D74E34">
        <w:rPr>
          <w:color w:val="000000" w:themeColor="text1"/>
        </w:rPr>
        <w:t xml:space="preserve"> </w:t>
      </w:r>
      <w:r w:rsidR="00921DAB" w:rsidRPr="00921DAB">
        <w:rPr>
          <w:color w:val="000000" w:themeColor="text1"/>
        </w:rPr>
        <w:t xml:space="preserve">with a mean Intersection over Union (mIoU) of 77.23% and mean Pixel Accuracy (mPA) of 84.48%. Our approach shows promise in enhancing automated road condition assessment and </w:t>
      </w:r>
      <w:r w:rsidR="00A172DA">
        <w:rPr>
          <w:rFonts w:hint="eastAsia"/>
          <w:color w:val="000000" w:themeColor="text1"/>
          <w:lang w:eastAsia="zh-CN"/>
        </w:rPr>
        <w:t>c</w:t>
      </w:r>
      <w:r w:rsidR="00A172DA" w:rsidRPr="00A172DA">
        <w:rPr>
          <w:color w:val="000000" w:themeColor="text1"/>
        </w:rPr>
        <w:t>ontributions to pavement inspection and data science society</w:t>
      </w:r>
    </w:p>
    <w:p w14:paraId="0C336508" w14:textId="77777777" w:rsidR="00921DAB" w:rsidRPr="007A3A3A" w:rsidRDefault="00921DAB">
      <w:pPr>
        <w:rPr>
          <w:color w:val="000000" w:themeColor="text1"/>
        </w:rPr>
      </w:pPr>
    </w:p>
    <w:p w14:paraId="5D351EFE" w14:textId="55E55988" w:rsidR="00732E46" w:rsidRPr="007A3A3A" w:rsidRDefault="00345D7C" w:rsidP="00FB74C3">
      <w:pPr>
        <w:jc w:val="both"/>
        <w:rPr>
          <w:color w:val="000000" w:themeColor="text1"/>
          <w:lang w:eastAsia="zh-CN"/>
        </w:rPr>
      </w:pPr>
      <w:bookmarkStart w:id="0" w:name="bookmark=id.30j0zll" w:colFirst="0" w:colLast="0"/>
      <w:bookmarkEnd w:id="0"/>
      <w:r w:rsidRPr="007A3A3A">
        <w:rPr>
          <w:b/>
          <w:i/>
          <w:color w:val="000000" w:themeColor="text1"/>
          <w:sz w:val="18"/>
          <w:szCs w:val="18"/>
        </w:rPr>
        <w:t xml:space="preserve">Key words: </w:t>
      </w:r>
      <w:r w:rsidR="00FB74C3" w:rsidRPr="007A3A3A">
        <w:rPr>
          <w:color w:val="000000" w:themeColor="text1"/>
        </w:rPr>
        <w:t xml:space="preserve"> </w:t>
      </w:r>
      <w:r w:rsidR="005A5139" w:rsidRPr="007A3A3A">
        <w:rPr>
          <w:b/>
          <w:color w:val="000000" w:themeColor="text1"/>
          <w:sz w:val="18"/>
          <w:szCs w:val="18"/>
        </w:rPr>
        <w:t>T</w:t>
      </w:r>
      <w:r w:rsidR="003B2637" w:rsidRPr="007A3A3A">
        <w:rPr>
          <w:b/>
          <w:color w:val="000000" w:themeColor="text1"/>
          <w:sz w:val="18"/>
          <w:szCs w:val="18"/>
        </w:rPr>
        <w:t>ransformer, pothole, image segmentation</w:t>
      </w:r>
      <w:r w:rsidR="00002D96" w:rsidRPr="007A3A3A">
        <w:rPr>
          <w:b/>
          <w:color w:val="000000" w:themeColor="text1"/>
          <w:sz w:val="18"/>
          <w:szCs w:val="18"/>
        </w:rPr>
        <w:t>, CNN, Deep learning</w:t>
      </w:r>
    </w:p>
    <w:p w14:paraId="36FD0C5C" w14:textId="77777777" w:rsidR="00B273D8" w:rsidRDefault="00B273D8" w:rsidP="00DF5D73">
      <w:pPr>
        <w:pStyle w:val="Heading1"/>
      </w:pPr>
    </w:p>
    <w:p w14:paraId="59F2D0B6" w14:textId="063EEC54" w:rsidR="00732E46" w:rsidRPr="00B273D8" w:rsidRDefault="00B273D8" w:rsidP="00DF5D73">
      <w:pPr>
        <w:pStyle w:val="Heading1"/>
      </w:pPr>
      <w:r w:rsidRPr="00B273D8">
        <w:t>1. Introduction</w:t>
      </w:r>
    </w:p>
    <w:p w14:paraId="1912E571" w14:textId="58142C09" w:rsidR="005A6959" w:rsidRDefault="00837B68" w:rsidP="003B2637">
      <w:pPr>
        <w:pStyle w:val="NormalWeb"/>
        <w:jc w:val="both"/>
        <w:rPr>
          <w:rFonts w:eastAsia="Arial"/>
          <w:color w:val="000000" w:themeColor="text1"/>
          <w:sz w:val="22"/>
        </w:rPr>
      </w:pPr>
      <w:r>
        <w:rPr>
          <w:rFonts w:eastAsia="Arial"/>
          <w:color w:val="000000" w:themeColor="text1"/>
          <w:sz w:val="22"/>
        </w:rPr>
        <w:t>Due to the climate changes such as heavy snow and rainstorms, there are increasing pavement defects like potholes</w:t>
      </w:r>
      <w:r w:rsidR="00B273D8">
        <w:rPr>
          <w:rFonts w:eastAsia="Arial"/>
          <w:color w:val="000000" w:themeColor="text1"/>
          <w:sz w:val="22"/>
        </w:rPr>
        <w:t xml:space="preserve"> all over the world</w:t>
      </w:r>
      <w:r>
        <w:rPr>
          <w:rFonts w:eastAsia="Arial"/>
          <w:color w:val="000000" w:themeColor="text1"/>
          <w:sz w:val="22"/>
        </w:rPr>
        <w:t xml:space="preserve"> </w:t>
      </w:r>
      <w:r>
        <w:rPr>
          <w:rFonts w:eastAsia="Arial"/>
          <w:color w:val="000000" w:themeColor="text1"/>
          <w:sz w:val="22"/>
        </w:rPr>
        <w:fldChar w:fldCharType="begin"/>
      </w:r>
      <w:r w:rsidR="00B273D8">
        <w:rPr>
          <w:rFonts w:eastAsia="Arial"/>
          <w:color w:val="000000" w:themeColor="text1"/>
          <w:sz w:val="22"/>
        </w:rPr>
        <w:instrText xml:space="preserve"> ADDIN EN.CITE &lt;EndNote&gt;&lt;Cite&gt;&lt;Author&gt;Kim&lt;/Author&gt;&lt;Year&gt;2014&lt;/Year&gt;&lt;RecNum&gt;1425&lt;/RecNum&gt;&lt;DisplayText&gt;[1]&lt;/DisplayText&gt;&lt;record&gt;&lt;rec-number&gt;1425&lt;/rec-number&gt;&lt;foreign-keys&gt;&lt;key app="EN" db-id="wdzfzdxfh2vt5mer2zlvpp2trztzeezzxt5d" timestamp="1705087108" guid="95a3cb57-938e-40b4-956c-d0782b1736c2"&gt;1425&lt;/key&gt;&lt;/foreign-keys&gt;&lt;ref-type name="Journal Article"&gt;17&lt;/ref-type&gt;&lt;contributors&gt;&lt;authors&gt;&lt;author&gt;Kim, Taehyeong&lt;/author&gt;&lt;author&gt;Ryu, Seung-Ki&lt;/author&gt;&lt;/authors&gt;&lt;/contributors&gt;&lt;titles&gt;&lt;title&gt;Review and analysis of pothole detection methods&lt;/title&gt;&lt;secondary-title&gt;Journal of Emerging Trends in Computing and Information Sciences&lt;/secondary-title&gt;&lt;/titles&gt;&lt;periodical&gt;&lt;full-title&gt;Journal of Emerging Trends in Computing and Information Sciences&lt;/full-title&gt;&lt;/periodical&gt;&lt;pages&gt;603-608&lt;/pages&gt;&lt;volume&gt;5&lt;/volume&gt;&lt;number&gt;8&lt;/number&gt;&lt;dates&gt;&lt;year&gt;2014&lt;/year&gt;&lt;/dates&gt;&lt;urls&gt;&lt;/urls&gt;&lt;/record&gt;&lt;/Cite&gt;&lt;/EndNote&gt;</w:instrText>
      </w:r>
      <w:r>
        <w:rPr>
          <w:rFonts w:eastAsia="Arial"/>
          <w:color w:val="000000" w:themeColor="text1"/>
          <w:sz w:val="22"/>
        </w:rPr>
        <w:fldChar w:fldCharType="separate"/>
      </w:r>
      <w:r>
        <w:rPr>
          <w:rFonts w:eastAsia="Arial"/>
          <w:noProof/>
          <w:color w:val="000000" w:themeColor="text1"/>
          <w:sz w:val="22"/>
        </w:rPr>
        <w:t>[1]</w:t>
      </w:r>
      <w:r>
        <w:rPr>
          <w:rFonts w:eastAsia="Arial"/>
          <w:color w:val="000000" w:themeColor="text1"/>
          <w:sz w:val="22"/>
        </w:rPr>
        <w:fldChar w:fldCharType="end"/>
      </w:r>
      <w:r>
        <w:rPr>
          <w:rFonts w:eastAsia="Arial"/>
          <w:color w:val="000000" w:themeColor="text1"/>
          <w:sz w:val="22"/>
        </w:rPr>
        <w:t xml:space="preserve">. </w:t>
      </w:r>
      <w:r w:rsidRPr="007A3A3A">
        <w:rPr>
          <w:rFonts w:eastAsia="Arial"/>
          <w:color w:val="000000" w:themeColor="text1"/>
          <w:sz w:val="22"/>
        </w:rPr>
        <w:t>Potholes not only pose safety hazards to road users but also contribute to accelerated pavement deterioration</w:t>
      </w:r>
      <w:r w:rsidR="00B273D8">
        <w:rPr>
          <w:rFonts w:eastAsia="Arial"/>
          <w:color w:val="000000" w:themeColor="text1"/>
          <w:sz w:val="22"/>
        </w:rPr>
        <w:t xml:space="preserve"> </w:t>
      </w:r>
      <w:r w:rsidR="00B273D8">
        <w:rPr>
          <w:rFonts w:eastAsia="Arial"/>
          <w:color w:val="000000" w:themeColor="text1"/>
          <w:sz w:val="22"/>
        </w:rPr>
        <w:fldChar w:fldCharType="begin"/>
      </w:r>
      <w:r w:rsidR="00C104C4">
        <w:rPr>
          <w:rFonts w:eastAsia="Arial"/>
          <w:color w:val="000000" w:themeColor="text1"/>
          <w:sz w:val="22"/>
        </w:rPr>
        <w:instrText xml:space="preserve"> ADDIN EN.CITE &lt;EndNote&gt;&lt;Cite&gt;&lt;Author&gt;Dhiman&lt;/Author&gt;&lt;Year&gt;2019&lt;/Year&gt;&lt;RecNum&gt;1426&lt;/RecNum&gt;&lt;DisplayText&gt;[2]&lt;/DisplayText&gt;&lt;record&gt;&lt;rec-number&gt;1426&lt;/rec-number&gt;&lt;foreign-keys&gt;&lt;key app="EN" db-id="wdzfzdxfh2vt5mer2zlvpp2trztzeezzxt5d" timestamp="1705095388" guid="c2b33efd-14c1-444a-b316-340797ddb88f"&gt;1426&lt;/key&gt;&lt;/foreign-keys&gt;&lt;ref-type name="Journal Article"&gt;17&lt;/ref-type&gt;&lt;contributors&gt;&lt;authors&gt;&lt;author&gt;Dhiman, Amita&lt;/author&gt;&lt;author&gt;Klette, Reinhard&lt;/author&gt;&lt;/authors&gt;&lt;/contributors&gt;&lt;titles&gt;&lt;title&gt;Pothole detection using computer vision and learning&lt;/title&gt;&lt;secondary-title&gt;IEEE Transactions on Intelligent Transportation Systems&lt;/secondary-title&gt;&lt;/titles&gt;&lt;periodical&gt;&lt;full-title&gt;Ieee Transactions on Intelligent Transportation Systems&lt;/full-title&gt;&lt;/periodical&gt;&lt;pages&gt;3536-3550&lt;/pages&gt;&lt;volume&gt;21&lt;/volume&gt;&lt;number&gt;8&lt;/number&gt;&lt;dates&gt;&lt;year&gt;2019&lt;/year&gt;&lt;/dates&gt;&lt;isbn&gt;1524-9050&lt;/isbn&gt;&lt;urls&gt;&lt;/urls&gt;&lt;/record&gt;&lt;/Cite&gt;&lt;/EndNote&gt;</w:instrText>
      </w:r>
      <w:r w:rsidR="00B273D8">
        <w:rPr>
          <w:rFonts w:eastAsia="Arial"/>
          <w:color w:val="000000" w:themeColor="text1"/>
          <w:sz w:val="22"/>
        </w:rPr>
        <w:fldChar w:fldCharType="separate"/>
      </w:r>
      <w:r w:rsidR="00B273D8">
        <w:rPr>
          <w:rFonts w:eastAsia="Arial"/>
          <w:color w:val="000000" w:themeColor="text1"/>
          <w:sz w:val="22"/>
        </w:rPr>
        <w:t>[2]</w:t>
      </w:r>
      <w:r w:rsidR="00B273D8">
        <w:rPr>
          <w:rFonts w:eastAsia="Arial"/>
          <w:color w:val="000000" w:themeColor="text1"/>
          <w:sz w:val="22"/>
        </w:rPr>
        <w:fldChar w:fldCharType="end"/>
      </w:r>
      <w:r w:rsidRPr="007A3A3A">
        <w:rPr>
          <w:rFonts w:eastAsia="Arial"/>
          <w:color w:val="000000" w:themeColor="text1"/>
          <w:sz w:val="22"/>
        </w:rPr>
        <w:t>. Accurately identifying and segmenting potholes from pavement images is crucial for effective road maintenance planning, targeted repairs, and resource allocation</w:t>
      </w:r>
      <w:r w:rsidR="00E1270E">
        <w:rPr>
          <w:rFonts w:eastAsia="Arial"/>
          <w:color w:val="000000" w:themeColor="text1"/>
          <w:sz w:val="22"/>
        </w:rPr>
        <w:t xml:space="preserve"> </w:t>
      </w:r>
      <w:r w:rsidR="00E1270E">
        <w:rPr>
          <w:rFonts w:eastAsia="Arial"/>
          <w:color w:val="000000" w:themeColor="text1"/>
          <w:sz w:val="22"/>
        </w:rPr>
        <w:fldChar w:fldCharType="begin"/>
      </w:r>
      <w:r w:rsidR="00E1270E">
        <w:rPr>
          <w:rFonts w:eastAsia="Arial"/>
          <w:color w:val="000000" w:themeColor="text1"/>
          <w:sz w:val="22"/>
        </w:rPr>
        <w:instrText xml:space="preserve"> ADDIN EN.CITE &lt;EndNote&gt;&lt;Cite&gt;&lt;Author&gt;Guan&lt;/Author&gt;&lt;Year&gt;2021&lt;/Year&gt;&lt;RecNum&gt;1439&lt;/RecNum&gt;&lt;DisplayText&gt;[3]&lt;/DisplayText&gt;&lt;record&gt;&lt;rec-number&gt;1439&lt;/rec-number&gt;&lt;foreign-keys&gt;&lt;key app="EN" db-id="wdzfzdxfh2vt5mer2zlvpp2trztzeezzxt5d" timestamp="1706224805" guid="d37ad41a-113c-461f-b3a8-b87a162f0d93"&gt;1439&lt;/key&gt;&lt;/foreign-keys&gt;&lt;ref-type name="Journal Article"&gt;17&lt;/ref-type&gt;&lt;contributors&gt;&lt;authors&gt;&lt;author&gt;Guan, Jinchao&lt;/author&gt;&lt;author&gt;Yang, Xu&lt;/author&gt;&lt;author&gt;Ding, Ling&lt;/author&gt;&lt;author&gt;Cheng, Xiaoyun&lt;/author&gt;&lt;author&gt;Lee, Vincent CS&lt;/author&gt;&lt;author&gt;Jin, Can&lt;/author&gt;&lt;/authors&gt;&lt;/contributors&gt;&lt;titles&gt;&lt;title&gt;Automated pixel-level pavement distress detection based on stereo vision and deep learning&lt;/title&gt;&lt;secondary-title&gt;Automation in Construction&lt;/secondary-title&gt;&lt;/titles&gt;&lt;periodical&gt;&lt;full-title&gt;Automation in Construction&lt;/full-title&gt;&lt;/periodical&gt;&lt;pages&gt;103788&lt;/pages&gt;&lt;volume&gt;129&lt;/volume&gt;&lt;dates&gt;&lt;year&gt;2021&lt;/year&gt;&lt;/dates&gt;&lt;isbn&gt;0926-5805&lt;/isbn&gt;&lt;urls&gt;&lt;/urls&gt;&lt;/record&gt;&lt;/Cite&gt;&lt;/EndNote&gt;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[3]</w:t>
      </w:r>
      <w:r w:rsidR="00E1270E">
        <w:rPr>
          <w:rFonts w:eastAsia="Arial"/>
          <w:color w:val="000000" w:themeColor="text1"/>
          <w:sz w:val="22"/>
        </w:rPr>
        <w:fldChar w:fldCharType="end"/>
      </w:r>
      <w:r>
        <w:rPr>
          <w:rFonts w:eastAsia="Arial"/>
          <w:color w:val="000000" w:themeColor="text1"/>
          <w:sz w:val="22"/>
        </w:rPr>
        <w:t xml:space="preserve">. </w:t>
      </w:r>
      <w:r w:rsidR="00002D96" w:rsidRPr="007A3A3A">
        <w:rPr>
          <w:rFonts w:eastAsia="Arial"/>
          <w:color w:val="000000" w:themeColor="text1"/>
          <w:sz w:val="22"/>
        </w:rPr>
        <w:t>P</w:t>
      </w:r>
      <w:r w:rsidR="003B2637" w:rsidRPr="007A3A3A">
        <w:rPr>
          <w:rFonts w:eastAsia="Arial"/>
          <w:color w:val="000000" w:themeColor="text1"/>
          <w:sz w:val="22"/>
        </w:rPr>
        <w:t>othole detection and maintenance are</w:t>
      </w:r>
      <w:r>
        <w:rPr>
          <w:rFonts w:eastAsia="Arial"/>
          <w:color w:val="000000" w:themeColor="text1"/>
          <w:sz w:val="22"/>
        </w:rPr>
        <w:t xml:space="preserve"> becoming</w:t>
      </w:r>
      <w:r w:rsidR="003B2637" w:rsidRPr="007A3A3A">
        <w:rPr>
          <w:rFonts w:eastAsia="Arial"/>
          <w:color w:val="000000" w:themeColor="text1"/>
          <w:sz w:val="22"/>
        </w:rPr>
        <w:t xml:space="preserve"> of paramount importance in transportation infrastructure management</w:t>
      </w:r>
      <w:r w:rsidR="00E1270E">
        <w:rPr>
          <w:rFonts w:eastAsia="Arial"/>
          <w:color w:val="000000" w:themeColor="text1"/>
          <w:sz w:val="22"/>
        </w:rPr>
        <w:t xml:space="preserve"> </w:t>
      </w:r>
      <w:r w:rsidR="00E1270E">
        <w:rPr>
          <w:rFonts w:eastAsia="Arial"/>
          <w:color w:val="000000" w:themeColor="text1"/>
          <w:sz w:val="22"/>
        </w:rPr>
        <w:fldChar w:fldCharType="begin"/>
      </w:r>
      <w:r w:rsidR="00DF1563">
        <w:rPr>
          <w:rFonts w:eastAsia="Arial"/>
          <w:color w:val="000000" w:themeColor="text1"/>
          <w:sz w:val="22"/>
        </w:rPr>
        <w:instrText xml:space="preserve"> ADDIN EN.CITE &lt;EndNote&gt;&lt;Cite&gt;&lt;Author&gt;Wang&lt;/Author&gt;&lt;Year&gt;2023&lt;/Year&gt;&lt;RecNum&gt;1440&lt;/RecNum&gt;&lt;DisplayText&gt;[4]&lt;/DisplayText&gt;&lt;record&gt;&lt;rec-number&gt;1440&lt;/rec-number&gt;&lt;foreign-keys&gt;&lt;key app="EN" db-id="wdzfzdxfh2vt5mer2zlvpp2trztzeezzxt5d" timestamp="1706224995" guid="a4dfbb1c-29f4-4182-9288-16f1753b4355"&gt;1440&lt;/key&gt;&lt;/foreign-keys&gt;&lt;ref-type name="Journal Article"&gt;17&lt;/ref-type&gt;&lt;contributors&gt;&lt;authors&gt;&lt;author&gt;Wang, Niannian&lt;/author&gt;&lt;author&gt;Dong, Jiaxiu&lt;/author&gt;&lt;author&gt;Fang, Hongyuan&lt;/author&gt;&lt;author&gt;Li, Bin&lt;/author&gt;&lt;author&gt;Zhai, Kejie&lt;/author&gt;&lt;author&gt;Ma, Duo&lt;/author&gt;&lt;author&gt;Shen, Yibo&lt;/author&gt;&lt;author&gt;Hu, Haobang&lt;/author&gt;&lt;/authors&gt;&lt;/contributors&gt;&lt;titles&gt;&lt;title&gt;3D reconstruction and segmentation system for pavement potholes based on improved structure-from-motion (SFM) and deep learning&lt;/title&gt;&lt;secondary-title&gt;Construction and Building Materials&lt;/secondary-title&gt;&lt;/titles&gt;&lt;periodical&gt;&lt;full-title&gt;Construction and Building Materials&lt;/full-title&gt;&lt;/periodical&gt;&lt;pages&gt;132499&lt;/pages&gt;&lt;volume&gt;398&lt;/volume&gt;&lt;dates&gt;&lt;year&gt;2023&lt;/year&gt;&lt;/dates&gt;&lt;isbn&gt;0950-0618&lt;/isbn&gt;&lt;urls&gt;&lt;/urls&gt;&lt;/record&gt;&lt;/Cite&gt;&lt;/EndNote&gt;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[4]</w:t>
      </w:r>
      <w:r w:rsidR="00E1270E">
        <w:rPr>
          <w:rFonts w:eastAsia="Arial"/>
          <w:color w:val="000000" w:themeColor="text1"/>
          <w:sz w:val="22"/>
        </w:rPr>
        <w:fldChar w:fldCharType="end"/>
      </w:r>
      <w:r w:rsidR="003B2637" w:rsidRPr="007A3A3A">
        <w:rPr>
          <w:rFonts w:eastAsia="Arial"/>
          <w:color w:val="000000" w:themeColor="text1"/>
          <w:sz w:val="22"/>
        </w:rPr>
        <w:t xml:space="preserve">. </w:t>
      </w:r>
      <w:r w:rsidR="00B10793" w:rsidRPr="00821E42">
        <w:rPr>
          <w:rFonts w:eastAsia="Arial"/>
          <w:color w:val="000000" w:themeColor="text1"/>
          <w:sz w:val="22"/>
        </w:rPr>
        <w:t>There are a number of methods that can be used to inspect and detect potholes on road surfaces. These methods include visual inspection, automated inspection</w:t>
      </w:r>
      <w:r w:rsidR="00B96D5D">
        <w:rPr>
          <w:rFonts w:eastAsia="Arial"/>
          <w:color w:val="000000" w:themeColor="text1"/>
          <w:sz w:val="22"/>
        </w:rPr>
        <w:t xml:space="preserve"> </w:t>
      </w:r>
      <w:r w:rsidR="00B96D5D">
        <w:rPr>
          <w:rFonts w:eastAsia="Arial"/>
          <w:color w:val="000000" w:themeColor="text1"/>
          <w:sz w:val="22"/>
        </w:rPr>
        <w:fldChar w:fldCharType="begin"/>
      </w:r>
      <w:r w:rsidR="00DF1563">
        <w:rPr>
          <w:rFonts w:eastAsia="Arial"/>
          <w:color w:val="000000" w:themeColor="text1"/>
          <w:sz w:val="22"/>
        </w:rPr>
        <w:instrText xml:space="preserve"> ADDIN EN.CITE &lt;EndNote&gt;&lt;Cite&gt;&lt;Author&gt;Lee&lt;/Author&gt;&lt;Year&gt;2023&lt;/Year&gt;&lt;RecNum&gt;1442&lt;/RecNum&gt;&lt;DisplayText&gt;[5]&lt;/DisplayText&gt;&lt;record&gt;&lt;rec-number&gt;1442&lt;/rec-number&gt;&lt;foreign-keys&gt;&lt;key app="EN" db-id="wdzfzdxfh2vt5mer2zlvpp2trztzeezzxt5d" timestamp="1706225339" guid="b6837bd8-40b1-4223-972a-d20d2329a0c6"&gt;1442&lt;/key&gt;&lt;/foreign-keys&gt;&lt;ref-type name="Journal Article"&gt;17&lt;/ref-type&gt;&lt;contributors&gt;&lt;authors&gt;&lt;author&gt;Lee, Sang-Yum&lt;/author&gt;&lt;author&gt;Le, Tri Ho Minh&lt;/author&gt;&lt;author&gt;Kim, Yeong-Min&lt;/author&gt;&lt;/authors&gt;&lt;/contributors&gt;&lt;titles&gt;&lt;title&gt;Prediction and detection of potholes in urban roads: Machine learning and deep learning based image segmentation approaches&lt;/title&gt;&lt;secondary-title&gt;Developments in the Built Environment&lt;/secondary-title&gt;&lt;/titles&gt;&lt;periodical&gt;&lt;full-title&gt;Developments in the Built Environment&lt;/full-title&gt;&lt;/periodical&gt;&lt;pages&gt;100109&lt;/pages&gt;&lt;volume&gt;13&lt;/volume&gt;&lt;dates&gt;&lt;year&gt;2023&lt;/year&gt;&lt;/dates&gt;&lt;isbn&gt;2666-1659&lt;/isbn&gt;&lt;urls&gt;&lt;/urls&gt;&lt;/record&gt;&lt;/Cite&gt;&lt;/EndNote&gt;</w:instrText>
      </w:r>
      <w:r w:rsidR="00B96D5D">
        <w:rPr>
          <w:rFonts w:eastAsia="Arial"/>
          <w:color w:val="000000" w:themeColor="text1"/>
          <w:sz w:val="22"/>
        </w:rPr>
        <w:fldChar w:fldCharType="separate"/>
      </w:r>
      <w:r w:rsidR="00B96D5D">
        <w:rPr>
          <w:rFonts w:eastAsia="Arial"/>
          <w:color w:val="000000" w:themeColor="text1"/>
          <w:sz w:val="22"/>
        </w:rPr>
        <w:t>[5]</w:t>
      </w:r>
      <w:r w:rsidR="00B96D5D">
        <w:rPr>
          <w:rFonts w:eastAsia="Arial"/>
          <w:color w:val="000000" w:themeColor="text1"/>
          <w:sz w:val="22"/>
        </w:rPr>
        <w:fldChar w:fldCharType="end"/>
      </w:r>
      <w:r w:rsidR="00B10793" w:rsidRPr="00821E42">
        <w:rPr>
          <w:rFonts w:eastAsia="Arial"/>
          <w:color w:val="000000" w:themeColor="text1"/>
          <w:sz w:val="22"/>
        </w:rPr>
        <w:t>, ground penetrating radar</w:t>
      </w:r>
      <w:r w:rsidR="00B376AA">
        <w:rPr>
          <w:rFonts w:eastAsia="Arial"/>
          <w:color w:val="000000" w:themeColor="text1"/>
          <w:sz w:val="22"/>
        </w:rPr>
        <w:t xml:space="preserve"> </w:t>
      </w:r>
      <w:r w:rsidR="00B376AA">
        <w:rPr>
          <w:rFonts w:eastAsia="Arial"/>
          <w:color w:val="000000" w:themeColor="text1"/>
          <w:sz w:val="22"/>
        </w:rPr>
        <w:fldChar w:fldCharType="begin"/>
      </w:r>
      <w:r w:rsidR="00DF1563">
        <w:rPr>
          <w:rFonts w:eastAsia="Arial"/>
          <w:color w:val="000000" w:themeColor="text1"/>
          <w:sz w:val="22"/>
        </w:rPr>
        <w:instrText xml:space="preserve"> ADDIN EN.CITE &lt;EndNote&gt;&lt;Cite&gt;&lt;Author&gt;Xiong&lt;/Author&gt;&lt;Year&gt;2024&lt;/Year&gt;&lt;RecNum&gt;1443&lt;/RecNum&gt;&lt;DisplayText&gt;[6]&lt;/DisplayText&gt;&lt;record&gt;&lt;rec-number&gt;1443&lt;/rec-number&gt;&lt;foreign-keys&gt;&lt;key app="EN" db-id="wdzfzdxfh2vt5mer2zlvpp2trztzeezzxt5d" timestamp="1706225431" guid="51957051-86cc-41f3-9189-73d790ec07c4"&gt;1443&lt;/key&gt;&lt;/foreign-keys&gt;&lt;ref-type name="Journal Article"&gt;17&lt;/ref-type&gt;&lt;contributors&gt;&lt;authors&gt;&lt;author&gt;Xiong, Xuetang&lt;/author&gt;&lt;author&gt;Tan, Yiqiu&lt;/author&gt;&lt;author&gt;Hu, Jinyuan&lt;/author&gt;&lt;author&gt;Hong, Xiaojie&lt;/author&gt;&lt;author&gt;Tang, Jiaming&lt;/author&gt;&lt;/authors&gt;&lt;/contributors&gt;&lt;titles&gt;&lt;title&gt;Evaluation of Asphalt Pavement Internal Distresses Using Three-Dimensional Ground-Penetrating Radar&lt;/title&gt;&lt;secondary-title&gt;International Journal of Pavement Research and Technology&lt;/secondary-title&gt;&lt;/titles&gt;&lt;periodical&gt;&lt;full-title&gt;International Journal of Pavement Research and Technology&lt;/full-title&gt;&lt;/periodical&gt;&lt;pages&gt;1-12&lt;/pages&gt;&lt;dates&gt;&lt;year&gt;2024&lt;/year&gt;&lt;/dates&gt;&lt;isbn&gt;1997-1400&lt;/isbn&gt;&lt;urls&gt;&lt;/urls&gt;&lt;/record&gt;&lt;/Cite&gt;&lt;/EndNote&gt;</w:instrText>
      </w:r>
      <w:r w:rsidR="00B376AA">
        <w:rPr>
          <w:rFonts w:eastAsia="Arial"/>
          <w:color w:val="000000" w:themeColor="text1"/>
          <w:sz w:val="22"/>
        </w:rPr>
        <w:fldChar w:fldCharType="separate"/>
      </w:r>
      <w:r w:rsidR="00B376AA">
        <w:rPr>
          <w:rFonts w:eastAsia="Arial"/>
          <w:color w:val="000000" w:themeColor="text1"/>
          <w:sz w:val="22"/>
        </w:rPr>
        <w:t>[6]</w:t>
      </w:r>
      <w:r w:rsidR="00B376AA">
        <w:rPr>
          <w:rFonts w:eastAsia="Arial"/>
          <w:color w:val="000000" w:themeColor="text1"/>
          <w:sz w:val="22"/>
        </w:rPr>
        <w:fldChar w:fldCharType="end"/>
      </w:r>
      <w:r w:rsidR="00B10793" w:rsidRPr="00821E42">
        <w:rPr>
          <w:rFonts w:eastAsia="Arial"/>
          <w:color w:val="000000" w:themeColor="text1"/>
          <w:sz w:val="22"/>
        </w:rPr>
        <w:t>, light detection and ranging</w:t>
      </w:r>
      <w:r w:rsidR="00DE6523">
        <w:rPr>
          <w:rFonts w:eastAsia="Arial"/>
          <w:color w:val="000000" w:themeColor="text1"/>
          <w:sz w:val="22"/>
        </w:rPr>
        <w:t xml:space="preserve"> (LiDAR)</w:t>
      </w:r>
      <w:r w:rsidR="005151E2">
        <w:rPr>
          <w:rFonts w:eastAsia="Arial"/>
          <w:color w:val="000000" w:themeColor="text1"/>
          <w:sz w:val="22"/>
        </w:rPr>
        <w:t xml:space="preserve"> </w:t>
      </w:r>
      <w:r w:rsidR="005151E2">
        <w:rPr>
          <w:rFonts w:eastAsia="Arial"/>
          <w:color w:val="000000" w:themeColor="text1"/>
          <w:sz w:val="22"/>
        </w:rPr>
        <w:fldChar w:fldCharType="begin"/>
      </w:r>
      <w:r w:rsidR="00DF1563">
        <w:rPr>
          <w:rFonts w:eastAsia="Arial"/>
          <w:color w:val="000000" w:themeColor="text1"/>
          <w:sz w:val="22"/>
        </w:rPr>
        <w:instrText xml:space="preserve"> ADDIN EN.CITE &lt;EndNote&gt;&lt;Cite&gt;&lt;Author&gt;Ravi&lt;/Author&gt;&lt;Year&gt;2020&lt;/Year&gt;&lt;RecNum&gt;1444&lt;/RecNum&gt;&lt;DisplayText&gt;[7]&lt;/DisplayText&gt;&lt;record&gt;&lt;rec-number&gt;1444&lt;/rec-number&gt;&lt;foreign-keys&gt;&lt;key app="EN" db-id="wdzfzdxfh2vt5mer2zlvpp2trztzeezzxt5d" timestamp="1706226051" guid="537cb467-ae57-435a-baaf-14d5e8ab7be9"&gt;1444&lt;/key&gt;&lt;/foreign-keys&gt;&lt;ref-type name="Journal Article"&gt;17&lt;/ref-type&gt;&lt;contributors&gt;&lt;authors&gt;&lt;author&gt;Ravi, Radhika&lt;/author&gt;&lt;author&gt;Habib, Ayman&lt;/author&gt;&lt;author&gt;Bullock, Darcy&lt;/author&gt;&lt;/authors&gt;&lt;/contributors&gt;&lt;titles&gt;&lt;title&gt;Pothole mapping and patching quantity estimates using lidar-based mobile mapping systems&lt;/title&gt;&lt;secondary-title&gt;Transportation Research Record&lt;/secondary-title&gt;&lt;/titles&gt;&lt;periodical&gt;&lt;full-title&gt;Transportation Research Record&lt;/full-title&gt;&lt;/periodical&gt;&lt;pages&gt;124-134&lt;/pages&gt;&lt;volume&gt;2674&lt;/volume&gt;&lt;number&gt;9&lt;/number&gt;&lt;dates&gt;&lt;year&gt;2020&lt;/year&gt;&lt;/dates&gt;&lt;isbn&gt;0361-1981&lt;/isbn&gt;&lt;urls&gt;&lt;/urls&gt;&lt;/record&gt;&lt;/Cite&gt;&lt;/EndNote&gt;</w:instrText>
      </w:r>
      <w:r w:rsidR="005151E2">
        <w:rPr>
          <w:rFonts w:eastAsia="Arial"/>
          <w:color w:val="000000" w:themeColor="text1"/>
          <w:sz w:val="22"/>
        </w:rPr>
        <w:fldChar w:fldCharType="separate"/>
      </w:r>
      <w:r w:rsidR="005151E2">
        <w:rPr>
          <w:rFonts w:eastAsia="Arial"/>
          <w:color w:val="000000" w:themeColor="text1"/>
          <w:sz w:val="22"/>
        </w:rPr>
        <w:t>[7]</w:t>
      </w:r>
      <w:r w:rsidR="005151E2">
        <w:rPr>
          <w:rFonts w:eastAsia="Arial"/>
          <w:color w:val="000000" w:themeColor="text1"/>
          <w:sz w:val="22"/>
        </w:rPr>
        <w:fldChar w:fldCharType="end"/>
      </w:r>
      <w:r w:rsidR="00B10793" w:rsidRPr="00821E42">
        <w:rPr>
          <w:rFonts w:eastAsia="Arial"/>
          <w:color w:val="000000" w:themeColor="text1"/>
          <w:sz w:val="22"/>
        </w:rPr>
        <w:t>, and infrared thermography</w:t>
      </w:r>
      <w:r w:rsidR="00DF1563">
        <w:rPr>
          <w:rFonts w:eastAsia="Arial"/>
          <w:color w:val="000000" w:themeColor="text1"/>
          <w:sz w:val="22"/>
        </w:rPr>
        <w:t xml:space="preserve"> </w:t>
      </w:r>
      <w:r w:rsidR="00DF1563">
        <w:rPr>
          <w:rFonts w:eastAsia="Arial"/>
          <w:color w:val="000000" w:themeColor="text1"/>
          <w:sz w:val="22"/>
        </w:rPr>
        <w:fldChar w:fldCharType="begin"/>
      </w:r>
      <w:r w:rsidR="00E260F1">
        <w:rPr>
          <w:rFonts w:eastAsia="Arial"/>
          <w:color w:val="000000" w:themeColor="text1"/>
          <w:sz w:val="22"/>
        </w:rPr>
        <w:instrText xml:space="preserve"> ADDIN EN.CITE &lt;EndNote&gt;&lt;Cite&gt;&lt;Author&gt;Cho&lt;/Author&gt;&lt;Year&gt;2012&lt;/Year&gt;&lt;RecNum&gt;1445&lt;/RecNum&gt;&lt;DisplayText&gt;[8, 9]&lt;/DisplayText&gt;&lt;record&gt;&lt;rec-number&gt;1445&lt;/rec-number&gt;&lt;foreign-keys&gt;&lt;key app="EN" db-id="wdzfzdxfh2vt5mer2zlvpp2trztzeezzxt5d" timestamp="1706226116" guid="5c393493-5fc6-4a75-af29-d1a4348a9391"&gt;1445&lt;/key&gt;&lt;/foreign-keys&gt;&lt;ref-type name="Journal Article"&gt;17&lt;/ref-type&gt;&lt;contributors&gt;&lt;authors&gt;&lt;author&gt;Cho, Yong K&lt;/author&gt;&lt;author&gt;Bode, Thaddaeus&lt;/author&gt;&lt;author&gt;Song, Jongchul&lt;/author&gt;&lt;author&gt;Jeong, Jin-Hoon&lt;/author&gt;&lt;/authors&gt;&lt;/contributors&gt;&lt;titles&gt;&lt;title&gt;Thermography-driven distress prediction from hot mix asphalt road paving construction&lt;/title&gt;&lt;secondary-title&gt;Journal of construction engineering and management&lt;/secondary-title&gt;&lt;/titles&gt;&lt;periodical&gt;&lt;full-title&gt;Journal of construction engineering and management&lt;/full-title&gt;&lt;/periodical&gt;&lt;pages&gt;206-214&lt;/pages&gt;&lt;volume&gt;138&lt;/volume&gt;&lt;number&gt;2&lt;/number&gt;&lt;dates&gt;&lt;year&gt;2012&lt;/year&gt;&lt;/dates&gt;&lt;isbn&gt;0733-9364&lt;/isbn&gt;&lt;urls&gt;&lt;/urls&gt;&lt;/record&gt;&lt;/Cite&gt;&lt;Cite&gt;&lt;Author&gt;Zhang&lt;/Author&gt;&lt;Year&gt;2022&lt;/Year&gt;&lt;RecNum&gt;1370&lt;/RecNum&gt;&lt;record&gt;&lt;rec-number&gt;1370&lt;/rec-number&gt;&lt;foreign-keys&gt;&lt;key app="EN" db-id="wdzfzdxfh2vt5mer2zlvpp2trztzeezzxt5d" timestamp="1694016740" guid="ab9f21b1-be18-4996-aea4-72b65d694b84"&gt;1370&lt;/key&gt;&lt;/foreign-keys&gt;&lt;ref-type name="Journal Article"&gt;17&lt;/ref-type&gt;&lt;contributors&gt;&lt;authors&gt;&lt;author&gt;Zhang, Tianjie&lt;/author&gt;&lt;author&gt;Rahman, Md Asif&lt;/author&gt;&lt;author&gt;Peterson, Alex&lt;/author&gt;&lt;author&gt;Lu, Yang&lt;/author&gt;&lt;/authors&gt;&lt;/contributors&gt;&lt;titles&gt;&lt;title&gt;Novel Damage Index-Based Rapid Evaluation of Civil Infrastructure Subsurface Defects Using Thermography Analytics&lt;/title&gt;&lt;secondary-title&gt;Infrastructures&lt;/secondary-title&gt;&lt;/titles&gt;&lt;periodical&gt;&lt;full-title&gt;Infrastructures&lt;/full-title&gt;&lt;/periodical&gt;&lt;pages&gt;55&lt;/pages&gt;&lt;volume&gt;7&lt;/volume&gt;&lt;number&gt;4&lt;/number&gt;&lt;dates&gt;&lt;year&gt;2022&lt;/year&gt;&lt;/dates&gt;&lt;isbn&gt;2412-3811&lt;/isbn&gt;&lt;urls&gt;&lt;/urls&gt;&lt;/record&gt;&lt;/Cite&gt;&lt;/EndNote&gt;</w:instrText>
      </w:r>
      <w:r w:rsidR="00DF1563">
        <w:rPr>
          <w:rFonts w:eastAsia="Arial"/>
          <w:color w:val="000000" w:themeColor="text1"/>
          <w:sz w:val="22"/>
        </w:rPr>
        <w:fldChar w:fldCharType="separate"/>
      </w:r>
      <w:r w:rsidR="00E260F1">
        <w:rPr>
          <w:rFonts w:eastAsia="Arial"/>
          <w:color w:val="000000" w:themeColor="text1"/>
          <w:sz w:val="22"/>
        </w:rPr>
        <w:t>[8, 9]</w:t>
      </w:r>
      <w:r w:rsidR="00DF1563">
        <w:rPr>
          <w:rFonts w:eastAsia="Arial"/>
          <w:color w:val="000000" w:themeColor="text1"/>
          <w:sz w:val="22"/>
        </w:rPr>
        <w:fldChar w:fldCharType="end"/>
      </w:r>
      <w:r w:rsidR="00B10793" w:rsidRPr="00821E42">
        <w:rPr>
          <w:rFonts w:eastAsia="Arial"/>
          <w:color w:val="000000" w:themeColor="text1"/>
          <w:sz w:val="22"/>
        </w:rPr>
        <w:t xml:space="preserve">. </w:t>
      </w:r>
      <w:r w:rsidR="00B13A38" w:rsidRPr="00821E42">
        <w:rPr>
          <w:rFonts w:eastAsia="Arial"/>
          <w:color w:val="000000" w:themeColor="text1"/>
          <w:sz w:val="22"/>
        </w:rPr>
        <w:t xml:space="preserve">By using these methods, </w:t>
      </w:r>
      <w:r w:rsidR="00B13A38">
        <w:rPr>
          <w:rFonts w:eastAsia="Arial"/>
          <w:color w:val="000000" w:themeColor="text1"/>
          <w:sz w:val="22"/>
        </w:rPr>
        <w:t xml:space="preserve">pavement management agencies </w:t>
      </w:r>
      <w:r w:rsidR="00B13A38" w:rsidRPr="00821E42">
        <w:rPr>
          <w:rFonts w:eastAsia="Arial"/>
          <w:color w:val="000000" w:themeColor="text1"/>
          <w:sz w:val="22"/>
        </w:rPr>
        <w:t>can identify and repair potholes before they become a hazard to drivers and cyclists.</w:t>
      </w:r>
      <w:r w:rsidR="00B13A38">
        <w:rPr>
          <w:rFonts w:eastAsia="Arial"/>
          <w:color w:val="000000" w:themeColor="text1"/>
          <w:sz w:val="22"/>
        </w:rPr>
        <w:t xml:space="preserve"> </w:t>
      </w:r>
      <w:r w:rsidR="00C104C4" w:rsidRPr="00C104C4">
        <w:rPr>
          <w:rFonts w:eastAsia="Arial"/>
          <w:color w:val="000000" w:themeColor="text1"/>
          <w:sz w:val="22"/>
        </w:rPr>
        <w:t xml:space="preserve">Traditionally, </w:t>
      </w:r>
      <w:r w:rsidR="00B10793" w:rsidRPr="00860579">
        <w:rPr>
          <w:rFonts w:eastAsia="Arial"/>
          <w:color w:val="000000" w:themeColor="text1"/>
          <w:sz w:val="22"/>
        </w:rPr>
        <w:t>regular visual inspections are one of the most common methods for detecting potholes</w:t>
      </w:r>
      <w:r w:rsidR="00B96D5D" w:rsidRPr="00860579">
        <w:rPr>
          <w:rFonts w:eastAsia="Arial"/>
          <w:color w:val="000000" w:themeColor="text1"/>
          <w:sz w:val="22"/>
        </w:rPr>
        <w:t xml:space="preserve"> </w:t>
      </w:r>
      <w:r w:rsidR="00B96D5D" w:rsidRPr="00860579">
        <w:rPr>
          <w:rFonts w:eastAsia="Arial"/>
          <w:color w:val="000000" w:themeColor="text1"/>
          <w:sz w:val="22"/>
        </w:rPr>
        <w:fldChar w:fldCharType="begin"/>
      </w:r>
      <w:r w:rsidR="00E260F1" w:rsidRPr="00860579">
        <w:rPr>
          <w:rFonts w:eastAsia="Arial"/>
          <w:color w:val="000000" w:themeColor="text1"/>
          <w:sz w:val="22"/>
        </w:rPr>
        <w:instrText xml:space="preserve"> ADDIN EN.CITE &lt;EndNote&gt;&lt;Cite&gt;&lt;Author&gt;Wang&lt;/Author&gt;&lt;Year&gt;2024&lt;/Year&gt;&lt;RecNum&gt;1441&lt;/RecNum&gt;&lt;DisplayText&gt;[10]&lt;/DisplayText&gt;&lt;record&gt;&lt;rec-number&gt;1441&lt;/rec-number&gt;&lt;foreign-keys&gt;&lt;key app="EN" db-id="wdzfzdxfh2vt5mer2zlvpp2trztzeezzxt5d" timestamp="1706225195" guid="2ca29537-2a9d-4060-9b5d-54b14c48cf57"&gt;1441&lt;/key&gt;&lt;/foreign-keys&gt;&lt;ref-type name="Journal Article"&gt;17&lt;/ref-type&gt;&lt;contributors&gt;&lt;authors&gt;&lt;author&gt;Wang, Aidi&lt;/author&gt;&lt;author&gt;Lang, Hong&lt;/author&gt;&lt;author&gt;Chen, Zhen&lt;/author&gt;&lt;author&gt;Peng, Yichuan&lt;/author&gt;&lt;author&gt;Ding, Shuo&lt;/author&gt;&lt;author&gt;Lu, Jian John&lt;/author&gt;&lt;/authors&gt;&lt;/contributors&gt;&lt;titles&gt;&lt;title&gt;The Two-Step Method of Pavement Pothole and Raveling Detection and Segmentation Based on Deep Learning&lt;/title&gt;&lt;secondary-title&gt;IEEE Transactions on Intelligent Transportation Systems&lt;/secondary-title&gt;&lt;/titles&gt;&lt;periodical&gt;&lt;full-title&gt;Ieee Transactions on Intelligent Transportation Systems&lt;/full-title&gt;&lt;/periodical&gt;&lt;dates&gt;&lt;year&gt;2024&lt;/year&gt;&lt;/dates&gt;&lt;isbn&gt;1524-9050&lt;/isbn&gt;&lt;urls&gt;&lt;/urls&gt;&lt;/record&gt;&lt;/Cite&gt;&lt;/EndNote&gt;</w:instrText>
      </w:r>
      <w:r w:rsidR="00B96D5D" w:rsidRPr="00860579">
        <w:rPr>
          <w:rFonts w:eastAsia="Arial"/>
          <w:color w:val="000000" w:themeColor="text1"/>
          <w:sz w:val="22"/>
        </w:rPr>
        <w:fldChar w:fldCharType="separate"/>
      </w:r>
      <w:r w:rsidR="00E260F1" w:rsidRPr="00860579">
        <w:rPr>
          <w:rFonts w:eastAsia="Arial"/>
          <w:color w:val="000000" w:themeColor="text1"/>
          <w:sz w:val="22"/>
        </w:rPr>
        <w:t>[10]</w:t>
      </w:r>
      <w:r w:rsidR="00B96D5D" w:rsidRPr="00860579">
        <w:rPr>
          <w:rFonts w:eastAsia="Arial"/>
          <w:color w:val="000000" w:themeColor="text1"/>
          <w:sz w:val="22"/>
        </w:rPr>
        <w:fldChar w:fldCharType="end"/>
      </w:r>
      <w:r w:rsidR="00B10793" w:rsidRPr="00860579">
        <w:rPr>
          <w:rFonts w:eastAsia="Arial"/>
          <w:color w:val="000000" w:themeColor="text1"/>
          <w:sz w:val="22"/>
        </w:rPr>
        <w:t xml:space="preserve">. </w:t>
      </w:r>
      <w:r w:rsidR="00B10793">
        <w:rPr>
          <w:rFonts w:eastAsia="Arial"/>
          <w:color w:val="000000" w:themeColor="text1"/>
          <w:sz w:val="22"/>
        </w:rPr>
        <w:t>T</w:t>
      </w:r>
      <w:r w:rsidR="00C104C4" w:rsidRPr="00C104C4">
        <w:rPr>
          <w:rFonts w:eastAsia="Arial"/>
          <w:color w:val="000000" w:themeColor="text1"/>
          <w:sz w:val="22"/>
        </w:rPr>
        <w:t xml:space="preserve">he pothole is </w:t>
      </w:r>
      <w:r w:rsidR="004656BC">
        <w:rPr>
          <w:rFonts w:eastAsia="Arial"/>
          <w:color w:val="000000" w:themeColor="text1"/>
          <w:sz w:val="22"/>
        </w:rPr>
        <w:t>visual i</w:t>
      </w:r>
      <w:r w:rsidR="00C104C4" w:rsidRPr="00C104C4">
        <w:rPr>
          <w:rFonts w:eastAsia="Arial"/>
          <w:color w:val="000000" w:themeColor="text1"/>
          <w:sz w:val="22"/>
        </w:rPr>
        <w:t>nspect</w:t>
      </w:r>
      <w:r w:rsidR="00B10793">
        <w:rPr>
          <w:rFonts w:eastAsia="Arial" w:hint="eastAsia"/>
          <w:color w:val="000000" w:themeColor="text1"/>
          <w:sz w:val="22"/>
        </w:rPr>
        <w:t>ed</w:t>
      </w:r>
      <w:r w:rsidR="00C104C4" w:rsidRPr="00C104C4">
        <w:rPr>
          <w:rFonts w:eastAsia="Arial"/>
          <w:color w:val="000000" w:themeColor="text1"/>
          <w:sz w:val="22"/>
        </w:rPr>
        <w:t xml:space="preserve"> by professional </w:t>
      </w:r>
      <w:r w:rsidR="00C104C4">
        <w:rPr>
          <w:rFonts w:eastAsia="Arial"/>
          <w:color w:val="000000" w:themeColor="text1"/>
          <w:sz w:val="22"/>
        </w:rPr>
        <w:t>engineers</w:t>
      </w:r>
      <w:r w:rsidR="007A0686">
        <w:rPr>
          <w:rFonts w:eastAsia="Arial"/>
          <w:color w:val="000000" w:themeColor="text1"/>
          <w:sz w:val="22"/>
        </w:rPr>
        <w:t>,</w:t>
      </w:r>
      <w:r w:rsidR="00C104C4" w:rsidRPr="00C104C4">
        <w:rPr>
          <w:rFonts w:eastAsia="Arial"/>
          <w:color w:val="000000" w:themeColor="text1"/>
          <w:sz w:val="22"/>
        </w:rPr>
        <w:t xml:space="preserve"> </w:t>
      </w:r>
      <w:r w:rsidR="00735B9C">
        <w:rPr>
          <w:rFonts w:eastAsia="Arial"/>
          <w:color w:val="000000" w:themeColor="text1"/>
          <w:sz w:val="22"/>
        </w:rPr>
        <w:t xml:space="preserve">but it </w:t>
      </w:r>
      <w:r w:rsidR="00C104C4" w:rsidRPr="00C104C4">
        <w:rPr>
          <w:rFonts w:eastAsia="Arial"/>
          <w:color w:val="000000" w:themeColor="text1"/>
          <w:sz w:val="22"/>
        </w:rPr>
        <w:t xml:space="preserve">is dangerous, </w:t>
      </w:r>
      <w:r w:rsidR="007A0686">
        <w:rPr>
          <w:rFonts w:eastAsia="Arial"/>
          <w:color w:val="000000" w:themeColor="text1"/>
          <w:sz w:val="22"/>
        </w:rPr>
        <w:t>labor</w:t>
      </w:r>
      <w:r w:rsidR="00735B9C">
        <w:rPr>
          <w:rFonts w:eastAsia="Arial"/>
          <w:color w:val="000000" w:themeColor="text1"/>
          <w:sz w:val="22"/>
        </w:rPr>
        <w:t xml:space="preserve">-intensive, </w:t>
      </w:r>
      <w:r w:rsidR="00C104C4" w:rsidRPr="00C104C4">
        <w:rPr>
          <w:rFonts w:eastAsia="Arial"/>
          <w:color w:val="000000" w:themeColor="text1"/>
          <w:sz w:val="22"/>
        </w:rPr>
        <w:t>inefficient, and time-consuming</w:t>
      </w:r>
      <w:r w:rsidR="007A0686">
        <w:rPr>
          <w:rFonts w:eastAsia="Arial"/>
          <w:color w:val="000000" w:themeColor="text1"/>
          <w:sz w:val="22"/>
        </w:rPr>
        <w:t xml:space="preserve"> </w:t>
      </w:r>
      <w:r w:rsidR="007A0686">
        <w:rPr>
          <w:rFonts w:eastAsia="Arial"/>
          <w:color w:val="000000" w:themeColor="text1"/>
          <w:sz w:val="22"/>
        </w:rPr>
        <w:fldChar w:fldCharType="begin"/>
      </w:r>
      <w:r w:rsidR="00E260F1">
        <w:rPr>
          <w:rFonts w:eastAsia="Arial"/>
          <w:color w:val="000000" w:themeColor="text1"/>
          <w:sz w:val="22"/>
        </w:rPr>
        <w:instrText xml:space="preserve"> ADDIN EN.CITE &lt;EndNote&gt;&lt;Cite&gt;&lt;Author&gt;Fan&lt;/Author&gt;&lt;Year&gt;2020&lt;/Year&gt;&lt;RecNum&gt;1427&lt;/RecNum&gt;&lt;DisplayText&gt;[11]&lt;/DisplayText&gt;&lt;record&gt;&lt;rec-number&gt;1427&lt;/rec-number&gt;&lt;foreign-keys&gt;&lt;key app="EN" db-id="wdzfzdxfh2vt5mer2zlvpp2trztzeezzxt5d" timestamp="1705100829" guid="6b6f5904-35e6-4c13-9d33-fdc5ba986a7c"&gt;1427&lt;/key&gt;&lt;/foreign-keys&gt;&lt;ref-type name="Conference Proceedings"&gt;10&lt;/ref-type&gt;&lt;contributors&gt;&lt;authors&gt;&lt;author&gt;Fan, Rui&lt;/author&gt;&lt;author&gt;Wang, Hengli&lt;/author&gt;&lt;author&gt;Bocus, Mohammud J&lt;/author&gt;&lt;author&gt;Liu, Ming&lt;/author&gt;&lt;/authors&gt;&lt;/contributors&gt;&lt;titles&gt;&lt;title&gt;We learn better road pothole detection: from attention aggregation to adversarial domain adaptation&lt;/title&gt;&lt;secondary-title&gt;Computer Vision–ECCV 2020 Workshops: Glasgow, UK, August 23–28, 2020, Proceedings, Part IV 16&lt;/secondary-title&gt;&lt;/titles&gt;&lt;pages&gt;285-300&lt;/pages&gt;&lt;dates&gt;&lt;year&gt;2020&lt;/year&gt;&lt;/dates&gt;&lt;publisher&gt;Springer&lt;/publisher&gt;&lt;isbn&gt;3030668223&lt;/isbn&gt;&lt;urls&gt;&lt;/urls&gt;&lt;/record&gt;&lt;/Cite&gt;&lt;/EndNote&gt;</w:instrText>
      </w:r>
      <w:r w:rsidR="007A0686">
        <w:rPr>
          <w:rFonts w:eastAsia="Arial"/>
          <w:color w:val="000000" w:themeColor="text1"/>
          <w:sz w:val="22"/>
        </w:rPr>
        <w:fldChar w:fldCharType="separate"/>
      </w:r>
      <w:r w:rsidR="00E260F1">
        <w:rPr>
          <w:rFonts w:eastAsia="Arial"/>
          <w:color w:val="000000" w:themeColor="text1"/>
          <w:sz w:val="22"/>
        </w:rPr>
        <w:t>[11]</w:t>
      </w:r>
      <w:r w:rsidR="007A0686">
        <w:rPr>
          <w:rFonts w:eastAsia="Arial"/>
          <w:color w:val="000000" w:themeColor="text1"/>
          <w:sz w:val="22"/>
        </w:rPr>
        <w:fldChar w:fldCharType="end"/>
      </w:r>
      <w:r w:rsidR="00C104C4">
        <w:rPr>
          <w:rFonts w:eastAsia="Arial"/>
          <w:color w:val="000000" w:themeColor="text1"/>
          <w:sz w:val="22"/>
        </w:rPr>
        <w:t>.</w:t>
      </w:r>
      <w:r w:rsidR="007A0686">
        <w:rPr>
          <w:rFonts w:eastAsia="Arial"/>
          <w:color w:val="000000" w:themeColor="text1"/>
          <w:sz w:val="22"/>
        </w:rPr>
        <w:t xml:space="preserve"> </w:t>
      </w:r>
      <w:r w:rsidR="005A6959">
        <w:rPr>
          <w:rFonts w:eastAsia="Arial"/>
          <w:color w:val="000000" w:themeColor="text1"/>
          <w:sz w:val="22"/>
        </w:rPr>
        <w:t xml:space="preserve">Furthermore, the </w:t>
      </w:r>
      <w:r w:rsidR="004656BC">
        <w:rPr>
          <w:rFonts w:eastAsia="Arial"/>
          <w:color w:val="000000" w:themeColor="text1"/>
          <w:sz w:val="22"/>
        </w:rPr>
        <w:t>visual inspection for</w:t>
      </w:r>
      <w:r w:rsidR="005A6959">
        <w:rPr>
          <w:rFonts w:eastAsia="Arial"/>
          <w:color w:val="000000" w:themeColor="text1"/>
          <w:sz w:val="22"/>
        </w:rPr>
        <w:t xml:space="preserve"> pothole detection is subjective and very dependent on the experience and knowledge of the engineers </w:t>
      </w:r>
      <w:r w:rsidR="005A6959">
        <w:rPr>
          <w:rFonts w:eastAsia="Arial"/>
          <w:color w:val="000000" w:themeColor="text1"/>
          <w:sz w:val="22"/>
        </w:rPr>
        <w:fldChar w:fldCharType="begin"/>
      </w:r>
      <w:r w:rsidR="00E260F1">
        <w:rPr>
          <w:rFonts w:eastAsia="Arial"/>
          <w:color w:val="000000" w:themeColor="text1"/>
          <w:sz w:val="22"/>
        </w:rPr>
        <w:instrText xml:space="preserve"> ADDIN EN.CITE &lt;EndNote&gt;&lt;Cite&gt;&lt;Author&gt;Mathavan&lt;/Author&gt;&lt;Year&gt;2015&lt;/Year&gt;&lt;RecNum&gt;1428&lt;/RecNum&gt;&lt;DisplayText&gt;[12]&lt;/DisplayText&gt;&lt;record&gt;&lt;rec-number&gt;1428&lt;/rec-number&gt;&lt;foreign-keys&gt;&lt;key app="EN" db-id="wdzfzdxfh2vt5mer2zlvpp2trztzeezzxt5d" timestamp="1705105238" guid="654ae783-3adc-47cb-b406-f823619bedbd"&gt;1428&lt;/key&gt;&lt;/foreign-keys&gt;&lt;ref-type name="Journal Article"&gt;17&lt;/ref-type&gt;&lt;contributors&gt;&lt;authors&gt;&lt;author&gt;Mathavan, Senthan&lt;/author&gt;&lt;author&gt;Kamal, Khurram&lt;/author&gt;&lt;author&gt;Rahman, Mujib&lt;/author&gt;&lt;/authors&gt;&lt;/contributors&gt;&lt;titles&gt;&lt;title&gt;A review of three-dimensional imaging technologies for pavement distress detection and measurements&lt;/title&gt;&lt;secondary-title&gt;IEEE Transactions on Intelligent Transportation Systems&lt;/secondary-title&gt;&lt;/titles&gt;&lt;periodical&gt;&lt;full-title&gt;Ieee Transactions on Intelligent Transportation Systems&lt;/full-title&gt;&lt;/periodical&gt;&lt;pages&gt;2353-2362&lt;/pages&gt;&lt;volume&gt;16&lt;/volume&gt;&lt;number&gt;5&lt;/number&gt;&lt;dates&gt;&lt;year&gt;2015&lt;/year&gt;&lt;/dates&gt;&lt;isbn&gt;1524-9050&lt;/isbn&gt;&lt;urls&gt;&lt;/urls&gt;&lt;/record&gt;&lt;/Cite&gt;&lt;/EndNote&gt;</w:instrText>
      </w:r>
      <w:r w:rsidR="005A6959">
        <w:rPr>
          <w:rFonts w:eastAsia="Arial"/>
          <w:color w:val="000000" w:themeColor="text1"/>
          <w:sz w:val="22"/>
        </w:rPr>
        <w:fldChar w:fldCharType="separate"/>
      </w:r>
      <w:r w:rsidR="00E260F1">
        <w:rPr>
          <w:rFonts w:eastAsia="Arial"/>
          <w:color w:val="000000" w:themeColor="text1"/>
          <w:sz w:val="22"/>
        </w:rPr>
        <w:t>[12]</w:t>
      </w:r>
      <w:r w:rsidR="005A6959">
        <w:rPr>
          <w:rFonts w:eastAsia="Arial"/>
          <w:color w:val="000000" w:themeColor="text1"/>
          <w:sz w:val="22"/>
        </w:rPr>
        <w:fldChar w:fldCharType="end"/>
      </w:r>
      <w:r w:rsidR="005A6959">
        <w:rPr>
          <w:rFonts w:eastAsia="Arial"/>
          <w:color w:val="000000" w:themeColor="text1"/>
          <w:sz w:val="22"/>
        </w:rPr>
        <w:t>. Therefore,</w:t>
      </w:r>
      <w:r w:rsidR="00554BCB">
        <w:rPr>
          <w:rFonts w:eastAsia="Arial"/>
          <w:color w:val="000000" w:themeColor="text1"/>
          <w:sz w:val="22"/>
        </w:rPr>
        <w:t xml:space="preserve"> automated methods including</w:t>
      </w:r>
      <w:r w:rsidR="005A6959">
        <w:rPr>
          <w:rFonts w:eastAsia="Arial"/>
          <w:color w:val="000000" w:themeColor="text1"/>
          <w:sz w:val="22"/>
        </w:rPr>
        <w:t xml:space="preserve"> image processing techniques</w:t>
      </w:r>
      <w:r w:rsidR="00554BCB">
        <w:rPr>
          <w:rFonts w:eastAsia="Arial"/>
          <w:color w:val="000000" w:themeColor="text1"/>
          <w:sz w:val="22"/>
        </w:rPr>
        <w:t xml:space="preserve"> and machine learning-based methods</w:t>
      </w:r>
      <w:r w:rsidR="005A6959">
        <w:rPr>
          <w:rFonts w:eastAsia="Arial"/>
          <w:color w:val="000000" w:themeColor="text1"/>
          <w:sz w:val="22"/>
        </w:rPr>
        <w:t xml:space="preserve"> are </w:t>
      </w:r>
      <w:r w:rsidR="006D3C98">
        <w:rPr>
          <w:rFonts w:eastAsia="Arial"/>
          <w:color w:val="000000" w:themeColor="text1"/>
          <w:sz w:val="22"/>
        </w:rPr>
        <w:t xml:space="preserve">emerged to solve this problem. For example, </w:t>
      </w:r>
      <w:proofErr w:type="spellStart"/>
      <w:r w:rsidR="006D3C98">
        <w:rPr>
          <w:rFonts w:eastAsia="Arial"/>
          <w:color w:val="000000" w:themeColor="text1"/>
          <w:sz w:val="22"/>
        </w:rPr>
        <w:t>Buza</w:t>
      </w:r>
      <w:proofErr w:type="spellEnd"/>
      <w:r w:rsidR="006D3C98">
        <w:rPr>
          <w:rFonts w:eastAsia="Arial"/>
          <w:color w:val="000000" w:themeColor="text1"/>
          <w:sz w:val="22"/>
        </w:rPr>
        <w:t xml:space="preserve"> et al.</w:t>
      </w:r>
      <w:r w:rsidR="00C84743">
        <w:rPr>
          <w:rFonts w:eastAsia="Arial"/>
          <w:color w:val="000000" w:themeColor="text1"/>
          <w:sz w:val="22"/>
        </w:rPr>
        <w:t xml:space="preserve"> </w:t>
      </w:r>
      <w:r w:rsidR="00C84743">
        <w:rPr>
          <w:rFonts w:eastAsia="Arial"/>
          <w:color w:val="000000" w:themeColor="text1"/>
          <w:sz w:val="22"/>
        </w:rPr>
        <w:fldChar w:fldCharType="begin"/>
      </w:r>
      <w:r w:rsidR="00E260F1">
        <w:rPr>
          <w:rFonts w:eastAsia="Arial"/>
          <w:color w:val="000000" w:themeColor="text1"/>
          <w:sz w:val="22"/>
        </w:rPr>
        <w:instrText xml:space="preserve"> ADDIN EN.CITE &lt;EndNote&gt;&lt;Cite&gt;&lt;Author&gt;Buza&lt;/Author&gt;&lt;Year&gt;2013&lt;/Year&gt;&lt;RecNum&gt;1429&lt;/RecNum&gt;&lt;DisplayText&gt;[13]&lt;/DisplayText&gt;&lt;record&gt;&lt;rec-number&gt;1429&lt;/rec-number&gt;&lt;foreign-keys&gt;&lt;key app="EN" db-id="wdzfzdxfh2vt5mer2zlvpp2trztzeezzxt5d" timestamp="1705105890" guid="cadd7a58-fc6d-4477-8c9a-c7c23ac07a2b"&gt;1429&lt;/key&gt;&lt;/foreign-keys&gt;&lt;ref-type name="Conference Proceedings"&gt;10&lt;/ref-type&gt;&lt;contributors&gt;&lt;authors&gt;&lt;author&gt;Buza, Emir&lt;/author&gt;&lt;author&gt;Omanovic, Samir&lt;/author&gt;&lt;author&gt;Huseinovic, Alvin&lt;/author&gt;&lt;/authors&gt;&lt;/contributors&gt;&lt;titles&gt;&lt;title&gt;Pothole detection with image processing and spectral clustering&lt;/title&gt;&lt;secondary-title&gt;Proceedings of the 2nd International Conference on Information Technology and Computer Networks&lt;/secondary-title&gt;&lt;/titles&gt;&lt;pages&gt;4853&lt;/pages&gt;&lt;volume&gt;810&lt;/volume&gt;&lt;dates&gt;&lt;year&gt;2013&lt;/year&gt;&lt;/dates&gt;&lt;urls&gt;&lt;/urls&gt;&lt;/record&gt;&lt;/Cite&gt;&lt;/EndNote&gt;</w:instrText>
      </w:r>
      <w:r w:rsidR="00C84743">
        <w:rPr>
          <w:rFonts w:eastAsia="Arial"/>
          <w:color w:val="000000" w:themeColor="text1"/>
          <w:sz w:val="22"/>
        </w:rPr>
        <w:fldChar w:fldCharType="separate"/>
      </w:r>
      <w:r w:rsidR="00E260F1">
        <w:rPr>
          <w:rFonts w:eastAsia="Arial"/>
          <w:noProof/>
          <w:color w:val="000000" w:themeColor="text1"/>
          <w:sz w:val="22"/>
        </w:rPr>
        <w:t>[13]</w:t>
      </w:r>
      <w:r w:rsidR="00C84743">
        <w:rPr>
          <w:rFonts w:eastAsia="Arial"/>
          <w:color w:val="000000" w:themeColor="text1"/>
          <w:sz w:val="22"/>
        </w:rPr>
        <w:fldChar w:fldCharType="end"/>
      </w:r>
      <w:r w:rsidR="006D3C98">
        <w:rPr>
          <w:rFonts w:eastAsia="Arial"/>
          <w:color w:val="000000" w:themeColor="text1"/>
          <w:sz w:val="22"/>
        </w:rPr>
        <w:t xml:space="preserve"> </w:t>
      </w:r>
      <w:r w:rsidR="00C84743" w:rsidRPr="00C84743">
        <w:rPr>
          <w:rFonts w:eastAsia="Arial"/>
          <w:color w:val="000000" w:themeColor="text1"/>
          <w:sz w:val="22"/>
        </w:rPr>
        <w:t>present</w:t>
      </w:r>
      <w:r w:rsidR="00C84743">
        <w:rPr>
          <w:rFonts w:eastAsia="Arial"/>
          <w:color w:val="000000" w:themeColor="text1"/>
          <w:sz w:val="22"/>
        </w:rPr>
        <w:t>ed</w:t>
      </w:r>
      <w:r w:rsidR="00C84743" w:rsidRPr="00C84743">
        <w:rPr>
          <w:rFonts w:eastAsia="Arial"/>
          <w:color w:val="000000" w:themeColor="text1"/>
          <w:sz w:val="22"/>
        </w:rPr>
        <w:t xml:space="preserve"> a</w:t>
      </w:r>
      <w:r w:rsidR="00C84743">
        <w:rPr>
          <w:rFonts w:eastAsia="Arial"/>
          <w:color w:val="000000" w:themeColor="text1"/>
          <w:sz w:val="22"/>
        </w:rPr>
        <w:t>n</w:t>
      </w:r>
      <w:r w:rsidR="00C84743" w:rsidRPr="00C84743">
        <w:rPr>
          <w:rFonts w:eastAsia="Arial"/>
          <w:color w:val="000000" w:themeColor="text1"/>
          <w:sz w:val="22"/>
        </w:rPr>
        <w:t xml:space="preserve"> unsupervised vision-based method</w:t>
      </w:r>
      <w:r w:rsidR="00C84743">
        <w:rPr>
          <w:rFonts w:eastAsia="Arial"/>
          <w:color w:val="000000" w:themeColor="text1"/>
          <w:sz w:val="22"/>
        </w:rPr>
        <w:t xml:space="preserve"> by using image processing and </w:t>
      </w:r>
      <w:r w:rsidR="00C84743" w:rsidRPr="00C84743">
        <w:rPr>
          <w:rFonts w:eastAsia="Arial"/>
          <w:color w:val="000000" w:themeColor="text1"/>
          <w:sz w:val="22"/>
        </w:rPr>
        <w:t>spectral clustering</w:t>
      </w:r>
      <w:r w:rsidR="00C84743">
        <w:rPr>
          <w:rFonts w:eastAsia="Arial"/>
          <w:color w:val="000000" w:themeColor="text1"/>
          <w:sz w:val="22"/>
        </w:rPr>
        <w:t xml:space="preserve"> to identify and estimate the location of potholes. This method was tested on 50 images and </w:t>
      </w:r>
      <w:r w:rsidR="00D835EF">
        <w:rPr>
          <w:rFonts w:eastAsia="Arial"/>
          <w:color w:val="000000" w:themeColor="text1"/>
          <w:sz w:val="22"/>
        </w:rPr>
        <w:t xml:space="preserve">gained </w:t>
      </w:r>
      <w:r w:rsidR="00C84743">
        <w:rPr>
          <w:rFonts w:eastAsia="Arial"/>
          <w:color w:val="000000" w:themeColor="text1"/>
          <w:sz w:val="22"/>
        </w:rPr>
        <w:t>an accuracy of 81%.</w:t>
      </w:r>
      <w:r w:rsidR="0041082D">
        <w:rPr>
          <w:rFonts w:eastAsia="Arial"/>
          <w:color w:val="000000" w:themeColor="text1"/>
          <w:sz w:val="22"/>
        </w:rPr>
        <w:t xml:space="preserve"> </w:t>
      </w:r>
      <w:r w:rsidR="00DF1941" w:rsidRPr="007A3A3A">
        <w:rPr>
          <w:rFonts w:eastAsia="Arial"/>
          <w:color w:val="000000" w:themeColor="text1"/>
          <w:sz w:val="22"/>
        </w:rPr>
        <w:t xml:space="preserve">Koch et al. </w:t>
      </w:r>
      <w:r w:rsidR="00DF1941" w:rsidRPr="007A3A3A">
        <w:rPr>
          <w:rFonts w:eastAsia="Arial"/>
          <w:color w:val="000000" w:themeColor="text1"/>
          <w:sz w:val="22"/>
        </w:rPr>
        <w:fldChar w:fldCharType="begin"/>
      </w:r>
      <w:r w:rsidR="00E260F1">
        <w:rPr>
          <w:rFonts w:eastAsia="Arial"/>
          <w:color w:val="000000" w:themeColor="text1"/>
          <w:sz w:val="22"/>
        </w:rPr>
        <w:instrText xml:space="preserve"> ADDIN EN.CITE &lt;EndNote&gt;&lt;Cite&gt;&lt;Author&gt;Koch&lt;/Author&gt;&lt;Year&gt;2011&lt;/Year&gt;&lt;RecNum&gt;1424&lt;/RecNum&gt;&lt;DisplayText&gt;[14]&lt;/DisplayText&gt;&lt;record&gt;&lt;rec-number&gt;1424&lt;/rec-number&gt;&lt;foreign-keys&gt;&lt;key app="EN" db-id="wdzfzdxfh2vt5mer2zlvpp2trztzeezzxt5d" timestamp="1704568928" guid="1f1af5c9-279e-4562-8ef7-a45075f7a931"&gt;1424&lt;/key&gt;&lt;/foreign-keys&gt;&lt;ref-type name="Journal Article"&gt;17&lt;/ref-type&gt;&lt;contributors&gt;&lt;authors&gt;&lt;author&gt;Koch, Christian&lt;/author&gt;&lt;author&gt;Brilakis, Ioannis&lt;/author&gt;&lt;/authors&gt;&lt;/contributors&gt;&lt;titles&gt;&lt;title&gt;Pothole detection in asphalt pavement images&lt;/title&gt;&lt;secondary-title&gt;Advanced engineering informatics&lt;/secondary-title&gt;&lt;/titles&gt;&lt;periodical&gt;&lt;full-title&gt;Advanced Engineering Informatics&lt;/full-title&gt;&lt;/periodical&gt;&lt;pages&gt;507-515&lt;/pages&gt;&lt;volume&gt;25&lt;/volume&gt;&lt;number&gt;3&lt;/number&gt;&lt;dates&gt;&lt;year&gt;2011&lt;/year&gt;&lt;/dates&gt;&lt;isbn&gt;1474-0346&lt;/isbn&gt;&lt;urls&gt;&lt;/urls&gt;&lt;/record&gt;&lt;/Cite&gt;&lt;/EndNote&gt;</w:instrText>
      </w:r>
      <w:r w:rsidR="00DF1941" w:rsidRPr="007A3A3A">
        <w:rPr>
          <w:rFonts w:eastAsia="Arial"/>
          <w:color w:val="000000" w:themeColor="text1"/>
          <w:sz w:val="22"/>
        </w:rPr>
        <w:fldChar w:fldCharType="separate"/>
      </w:r>
      <w:r w:rsidR="00E260F1">
        <w:rPr>
          <w:rFonts w:eastAsia="Arial"/>
          <w:noProof/>
          <w:color w:val="000000" w:themeColor="text1"/>
          <w:sz w:val="22"/>
        </w:rPr>
        <w:t>[14]</w:t>
      </w:r>
      <w:r w:rsidR="00DF1941" w:rsidRPr="007A3A3A">
        <w:rPr>
          <w:rFonts w:eastAsia="Arial"/>
          <w:color w:val="000000" w:themeColor="text1"/>
          <w:sz w:val="22"/>
        </w:rPr>
        <w:fldChar w:fldCharType="end"/>
      </w:r>
      <w:r w:rsidR="00DF1941" w:rsidRPr="007A3A3A">
        <w:rPr>
          <w:rFonts w:eastAsia="Arial"/>
          <w:color w:val="000000" w:themeColor="text1"/>
          <w:sz w:val="22"/>
        </w:rPr>
        <w:t xml:space="preserve"> proposed a novel method based on a shape extraction method. </w:t>
      </w:r>
      <w:r w:rsidR="0041082D">
        <w:rPr>
          <w:rFonts w:eastAsia="Arial"/>
          <w:color w:val="000000" w:themeColor="text1"/>
          <w:sz w:val="22"/>
        </w:rPr>
        <w:t>However, m</w:t>
      </w:r>
      <w:r w:rsidR="003B2637" w:rsidRPr="007A3A3A">
        <w:rPr>
          <w:rFonts w:eastAsia="Arial"/>
          <w:color w:val="000000" w:themeColor="text1"/>
          <w:sz w:val="22"/>
        </w:rPr>
        <w:t xml:space="preserve">ethods based on image processing techniques often struggle to handle the complex variations in pothole shape, texture, and lighting conditions. </w:t>
      </w:r>
    </w:p>
    <w:p w14:paraId="71CD4A32" w14:textId="17D97A81" w:rsidR="003B2637" w:rsidRPr="007A3A3A" w:rsidRDefault="003B2637" w:rsidP="003B2637">
      <w:pPr>
        <w:pStyle w:val="NormalWeb"/>
        <w:jc w:val="both"/>
        <w:rPr>
          <w:rFonts w:eastAsia="Arial"/>
          <w:color w:val="000000" w:themeColor="text1"/>
          <w:sz w:val="22"/>
          <w:lang w:eastAsia="zh-CN"/>
        </w:rPr>
      </w:pPr>
      <w:r w:rsidRPr="007A3A3A">
        <w:rPr>
          <w:rFonts w:eastAsia="Arial"/>
          <w:color w:val="000000" w:themeColor="text1"/>
          <w:sz w:val="22"/>
        </w:rPr>
        <w:t xml:space="preserve">In recent years, deep learning models have emerged as a superior alternative, offering significant advantages over traditional </w:t>
      </w:r>
      <w:r w:rsidR="001C42EE">
        <w:rPr>
          <w:rFonts w:eastAsia="Arial"/>
          <w:color w:val="000000" w:themeColor="text1"/>
          <w:sz w:val="22"/>
        </w:rPr>
        <w:t xml:space="preserve">image processing </w:t>
      </w:r>
      <w:r w:rsidRPr="007A3A3A">
        <w:rPr>
          <w:rFonts w:eastAsia="Arial"/>
          <w:color w:val="000000" w:themeColor="text1"/>
          <w:sz w:val="22"/>
        </w:rPr>
        <w:t>approaches</w:t>
      </w:r>
      <w:r w:rsidR="005A6959">
        <w:rPr>
          <w:rFonts w:eastAsia="Arial"/>
          <w:color w:val="000000" w:themeColor="text1"/>
          <w:sz w:val="22"/>
        </w:rPr>
        <w:t xml:space="preserve">. </w:t>
      </w:r>
      <w:r w:rsidRPr="007A3A3A">
        <w:rPr>
          <w:rFonts w:eastAsia="Arial"/>
          <w:color w:val="000000" w:themeColor="text1"/>
          <w:sz w:val="22"/>
        </w:rPr>
        <w:t xml:space="preserve">Deep learning, powered by artificial neural networks with multiple layers, has revolutionized various fields, including </w:t>
      </w:r>
      <w:r w:rsidR="00DF1941">
        <w:rPr>
          <w:rFonts w:eastAsia="Arial"/>
          <w:color w:val="000000" w:themeColor="text1"/>
          <w:sz w:val="22"/>
        </w:rPr>
        <w:t>transportation infrastructure detection</w:t>
      </w:r>
      <w:r w:rsidR="00E260F1">
        <w:rPr>
          <w:rFonts w:eastAsia="Arial"/>
          <w:color w:val="000000" w:themeColor="text1"/>
          <w:sz w:val="22"/>
        </w:rPr>
        <w:t xml:space="preserve"> </w:t>
      </w:r>
      <w:r w:rsidR="00E260F1">
        <w:rPr>
          <w:rFonts w:eastAsia="Arial"/>
          <w:color w:val="000000" w:themeColor="text1"/>
          <w:sz w:val="22"/>
        </w:rPr>
        <w:fldChar w:fldCharType="begin">
          <w:fldData xml:space="preserve">PEVuZE5vdGU+PENpdGU+PEF1dGhvcj5CZWh6YWRpYW48L0F1dGhvcj48WWVhcj4yMDIyPC9ZZWFy
PjxSZWNOdW0+MTI5NjwvUmVjTnVtPjxEaXNwbGF5VGV4dD5bMTUtMTddPC9EaXNwbGF5VGV4dD48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09193E">
        <w:rPr>
          <w:rFonts w:eastAsia="Arial"/>
          <w:color w:val="000000" w:themeColor="text1"/>
          <w:sz w:val="22"/>
        </w:rPr>
        <w:instrText xml:space="preserve"> ADDIN EN.CITE </w:instrText>
      </w:r>
      <w:r w:rsidR="0009193E">
        <w:rPr>
          <w:rFonts w:eastAsia="Arial"/>
          <w:color w:val="000000" w:themeColor="text1"/>
          <w:sz w:val="22"/>
        </w:rPr>
        <w:fldChar w:fldCharType="begin">
          <w:fldData xml:space="preserve">PEVuZE5vdGU+PENpdGU+PEF1dGhvcj5CZWh6YWRpYW48L0F1dGhvcj48WWVhcj4yMDIyPC9ZZWFy
PjxSZWNOdW0+MTI5NjwvUmVjTnVtPjxEaXNwbGF5VGV4dD5bMTUtMTddPC9EaXNwbGF5VGV4dD48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09193E">
        <w:rPr>
          <w:rFonts w:eastAsia="Arial"/>
          <w:color w:val="000000" w:themeColor="text1"/>
          <w:sz w:val="22"/>
        </w:rPr>
        <w:instrText xml:space="preserve"> ADDIN EN.CITE.DATA </w:instrText>
      </w:r>
      <w:r w:rsidR="0009193E">
        <w:rPr>
          <w:rFonts w:eastAsia="Arial"/>
          <w:color w:val="000000" w:themeColor="text1"/>
          <w:sz w:val="22"/>
        </w:rPr>
      </w:r>
      <w:r w:rsidR="0009193E">
        <w:rPr>
          <w:rFonts w:eastAsia="Arial"/>
          <w:color w:val="000000" w:themeColor="text1"/>
          <w:sz w:val="22"/>
        </w:rPr>
        <w:fldChar w:fldCharType="end"/>
      </w:r>
      <w:r w:rsidR="00E260F1">
        <w:rPr>
          <w:rFonts w:eastAsia="Arial"/>
          <w:color w:val="000000" w:themeColor="text1"/>
          <w:sz w:val="22"/>
        </w:rPr>
      </w:r>
      <w:r w:rsidR="00E260F1">
        <w:rPr>
          <w:rFonts w:eastAsia="Arial"/>
          <w:color w:val="000000" w:themeColor="text1"/>
          <w:sz w:val="22"/>
        </w:rPr>
        <w:fldChar w:fldCharType="separate"/>
      </w:r>
      <w:r w:rsidR="0009193E">
        <w:rPr>
          <w:rFonts w:eastAsia="Arial"/>
          <w:noProof/>
          <w:color w:val="000000" w:themeColor="text1"/>
          <w:sz w:val="22"/>
        </w:rPr>
        <w:t>[15-17]</w:t>
      </w:r>
      <w:r w:rsidR="00E260F1">
        <w:rPr>
          <w:rFonts w:eastAsia="Arial"/>
          <w:color w:val="000000" w:themeColor="text1"/>
          <w:sz w:val="22"/>
        </w:rPr>
        <w:fldChar w:fldCharType="end"/>
      </w:r>
      <w:r w:rsidR="00DF1941">
        <w:rPr>
          <w:rFonts w:eastAsia="Arial"/>
          <w:color w:val="000000" w:themeColor="text1"/>
          <w:sz w:val="22"/>
        </w:rPr>
        <w:t>.</w:t>
      </w:r>
      <w:r w:rsidRPr="007A3A3A">
        <w:rPr>
          <w:rFonts w:eastAsia="Arial"/>
          <w:color w:val="000000" w:themeColor="text1"/>
          <w:sz w:val="22"/>
        </w:rPr>
        <w:t xml:space="preserve"> The ability of deep learning models to automatically learn and extract meaningful features from data enables them to surpass the limitations of </w:t>
      </w:r>
      <w:r w:rsidRPr="007A3A3A">
        <w:rPr>
          <w:rFonts w:eastAsia="Arial"/>
          <w:color w:val="000000" w:themeColor="text1"/>
          <w:sz w:val="22"/>
        </w:rPr>
        <w:lastRenderedPageBreak/>
        <w:t>handcrafted features used in traditional methods</w:t>
      </w:r>
      <w:r w:rsidR="00E260F1">
        <w:rPr>
          <w:rFonts w:eastAsia="Arial"/>
          <w:color w:val="000000" w:themeColor="text1"/>
          <w:sz w:val="22"/>
        </w:rPr>
        <w:t xml:space="preserve"> </w:t>
      </w:r>
      <w:r w:rsidR="0009193E">
        <w:rPr>
          <w:rFonts w:eastAsia="Arial"/>
          <w:color w:val="000000" w:themeColor="text1"/>
          <w:sz w:val="22"/>
        </w:rPr>
        <w:fldChar w:fldCharType="begin"/>
      </w:r>
      <w:r w:rsidR="0009193E">
        <w:rPr>
          <w:rFonts w:eastAsia="Arial"/>
          <w:color w:val="000000" w:themeColor="text1"/>
          <w:sz w:val="22"/>
        </w:rPr>
        <w:instrText xml:space="preserve"> ADDIN EN.CITE &lt;EndNote&gt;&lt;Cite&gt;&lt;Author&gt;Li&lt;/Author&gt;&lt;Year&gt;2021&lt;/Year&gt;&lt;RecNum&gt;1146&lt;/RecNum&gt;&lt;DisplayText&gt;[18]&lt;/DisplayText&gt;&lt;record&gt;&lt;rec-number&gt;1146&lt;/rec-number&gt;&lt;foreign-keys&gt;&lt;key app="EN" db-id="wdzfzdxfh2vt5mer2zlvpp2trztzeezzxt5d" timestamp="1645138599" guid="93525ed9-18c8-4d27-9619-496fed3bae2a"&gt;1146&lt;/key&gt;&lt;/foreign-keys&gt;&lt;ref-type name="Journal Article"&gt;17&lt;/ref-type&gt;&lt;contributors&gt;&lt;authors&gt;&lt;author&gt;Li, Shuwei&lt;/author&gt;&lt;author&gt;Gu, Xingyu&lt;/author&gt;&lt;author&gt;Xu, Xiangrong&lt;/author&gt;&lt;author&gt;Xu, Dawei&lt;/author&gt;&lt;author&gt;Zhang, Tianjie&lt;/author&gt;&lt;author&gt;Liu, Zhen&lt;/author&gt;&lt;author&gt;Dong, Qiao&lt;/author&gt;&lt;/authors&gt;&lt;/contributors&gt;&lt;titles&gt;&lt;title&gt;Detection of concealed cracks from ground penetrating radar images based on deep learning algorithm&lt;/title&gt;&lt;secondary-title&gt;Construction and Building Materials&lt;/secondary-title&gt;&lt;/titles&gt;&lt;periodical&gt;&lt;full-title&gt;Construction and Building Materials&lt;/full-title&gt;&lt;/periodical&gt;&lt;pages&gt;121949&lt;/pages&gt;&lt;volume&gt;273&lt;/volume&gt;&lt;dates&gt;&lt;year&gt;2021&lt;/year&gt;&lt;/dates&gt;&lt;isbn&gt;0950-0618&lt;/isbn&gt;&lt;urls&gt;&lt;/urls&gt;&lt;/record&gt;&lt;/Cite&gt;&lt;/EndNote&gt;</w:instrText>
      </w:r>
      <w:r w:rsidR="0009193E">
        <w:rPr>
          <w:rFonts w:eastAsia="Arial"/>
          <w:color w:val="000000" w:themeColor="text1"/>
          <w:sz w:val="22"/>
        </w:rPr>
        <w:fldChar w:fldCharType="separate"/>
      </w:r>
      <w:r w:rsidR="0009193E">
        <w:rPr>
          <w:rFonts w:eastAsia="Arial"/>
          <w:noProof/>
          <w:color w:val="000000" w:themeColor="text1"/>
          <w:sz w:val="22"/>
        </w:rPr>
        <w:t>[18]</w:t>
      </w:r>
      <w:r w:rsidR="0009193E">
        <w:rPr>
          <w:rFonts w:eastAsia="Arial"/>
          <w:color w:val="000000" w:themeColor="text1"/>
          <w:sz w:val="22"/>
        </w:rPr>
        <w:fldChar w:fldCharType="end"/>
      </w:r>
      <w:r w:rsidRPr="007A3A3A">
        <w:rPr>
          <w:rFonts w:eastAsia="Arial"/>
          <w:color w:val="000000" w:themeColor="text1"/>
          <w:sz w:val="22"/>
        </w:rPr>
        <w:t xml:space="preserve">. Deep learning approaches, such as convolutional neural networks (CNNs), have demonstrated superior performance in a wide range of computer vision tasks, including object detection, </w:t>
      </w:r>
      <w:r w:rsidR="00DF1941">
        <w:rPr>
          <w:rFonts w:eastAsia="Arial"/>
          <w:color w:val="000000" w:themeColor="text1"/>
          <w:sz w:val="22"/>
        </w:rPr>
        <w:t>defect</w:t>
      </w:r>
      <w:r w:rsidRPr="007A3A3A">
        <w:rPr>
          <w:rFonts w:eastAsia="Arial"/>
          <w:color w:val="000000" w:themeColor="text1"/>
          <w:sz w:val="22"/>
        </w:rPr>
        <w:t xml:space="preserve"> classification, and semantic segmentation.</w:t>
      </w:r>
      <w:r w:rsidR="002361C0" w:rsidRPr="007A3A3A">
        <w:rPr>
          <w:rFonts w:eastAsia="Arial"/>
          <w:color w:val="000000" w:themeColor="text1"/>
          <w:sz w:val="22"/>
        </w:rPr>
        <w:t xml:space="preserve"> For example, Zhang et al.</w:t>
      </w:r>
      <w:r w:rsidR="007F78F4" w:rsidRPr="007A3A3A">
        <w:rPr>
          <w:rFonts w:eastAsia="Arial"/>
          <w:color w:val="000000" w:themeColor="text1"/>
          <w:sz w:val="22"/>
        </w:rPr>
        <w:t xml:space="preserve"> </w:t>
      </w:r>
      <w:r w:rsidR="007F78F4" w:rsidRPr="007A3A3A">
        <w:rPr>
          <w:rFonts w:eastAsia="Arial"/>
          <w:color w:val="000000" w:themeColor="text1"/>
          <w:sz w:val="22"/>
        </w:rPr>
        <w:fldChar w:fldCharType="begin"/>
      </w:r>
      <w:r w:rsidR="0009193E">
        <w:rPr>
          <w:rFonts w:eastAsia="Arial"/>
          <w:color w:val="000000" w:themeColor="text1"/>
          <w:sz w:val="22"/>
        </w:rPr>
        <w:instrText xml:space="preserve"> ADDIN EN.CITE &lt;EndNote&gt;&lt;Cite&gt;&lt;Author&gt;Zhang&lt;/Author&gt;&lt;Year&gt;2023&lt;/Year&gt;&lt;RecNum&gt;1362&lt;/RecNum&gt;&lt;DisplayText&gt;[19]&lt;/DisplayText&gt;&lt;record&gt;&lt;rec-number&gt;1362&lt;/rec-number&gt;&lt;foreign-keys&gt;&lt;key app="EN" db-id="wdzfzdxfh2vt5mer2zlvpp2trztzeezzxt5d" timestamp="1692317192" guid="d59849d4-bf38-4ef3-9862-354dd415ad5a"&gt;1362&lt;/key&gt;&lt;/foreign-keys&gt;&lt;ref-type name="Journal Article"&gt;17&lt;/ref-type&gt;&lt;contributors&gt;&lt;authors&gt;&lt;author&gt;Zhang, Tianjie&lt;/author&gt;&lt;author&gt;Wang, Donglei&lt;/author&gt;&lt;author&gt;Lu, Yang&lt;/author&gt;&lt;/authors&gt;&lt;/contributors&gt;&lt;titles&gt;&lt;title&gt;ECSNet: An Accelerated Real-Time Image Segmentation CNN Architecture for Pavement Crack Detection&lt;/title&gt;&lt;secondary-title&gt;IEEE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7F78F4" w:rsidRPr="007A3A3A">
        <w:rPr>
          <w:rFonts w:eastAsia="Arial"/>
          <w:color w:val="000000" w:themeColor="text1"/>
          <w:sz w:val="22"/>
        </w:rPr>
        <w:fldChar w:fldCharType="separate"/>
      </w:r>
      <w:r w:rsidR="0009193E">
        <w:rPr>
          <w:rFonts w:eastAsia="Arial"/>
          <w:noProof/>
          <w:color w:val="000000" w:themeColor="text1"/>
          <w:sz w:val="22"/>
        </w:rPr>
        <w:t>[19]</w:t>
      </w:r>
      <w:r w:rsidR="007F78F4" w:rsidRPr="007A3A3A">
        <w:rPr>
          <w:rFonts w:eastAsia="Arial"/>
          <w:color w:val="000000" w:themeColor="text1"/>
          <w:sz w:val="22"/>
        </w:rPr>
        <w:fldChar w:fldCharType="end"/>
      </w:r>
      <w:r w:rsidR="002361C0" w:rsidRPr="007A3A3A">
        <w:rPr>
          <w:rFonts w:eastAsia="Arial"/>
          <w:color w:val="000000" w:themeColor="text1"/>
          <w:sz w:val="22"/>
        </w:rPr>
        <w:t xml:space="preserve"> proposed an </w:t>
      </w:r>
      <w:proofErr w:type="spellStart"/>
      <w:r w:rsidR="002361C0" w:rsidRPr="007A3A3A">
        <w:rPr>
          <w:rFonts w:eastAsia="Arial"/>
          <w:color w:val="000000" w:themeColor="text1"/>
          <w:sz w:val="22"/>
        </w:rPr>
        <w:t>ECSNet</w:t>
      </w:r>
      <w:proofErr w:type="spellEnd"/>
      <w:r w:rsidR="002361C0" w:rsidRPr="007A3A3A">
        <w:rPr>
          <w:rFonts w:eastAsia="Arial"/>
          <w:color w:val="000000" w:themeColor="text1"/>
          <w:sz w:val="22"/>
        </w:rPr>
        <w:t xml:space="preserve"> in </w:t>
      </w:r>
      <w:r w:rsidR="00DA60F4" w:rsidRPr="007A3A3A">
        <w:rPr>
          <w:rFonts w:eastAsia="Arial"/>
          <w:color w:val="000000" w:themeColor="text1"/>
          <w:sz w:val="22"/>
        </w:rPr>
        <w:t>segmenting</w:t>
      </w:r>
      <w:r w:rsidR="007F78F4" w:rsidRPr="007A3A3A">
        <w:rPr>
          <w:rFonts w:eastAsia="Arial"/>
          <w:color w:val="000000" w:themeColor="text1"/>
          <w:sz w:val="22"/>
        </w:rPr>
        <w:t xml:space="preserve"> the pavement distress in a real-time</w:t>
      </w:r>
      <w:r w:rsidR="00DF1941">
        <w:rPr>
          <w:rFonts w:eastAsia="Arial"/>
          <w:color w:val="000000" w:themeColor="text1"/>
          <w:sz w:val="22"/>
        </w:rPr>
        <w:t xml:space="preserve"> task</w:t>
      </w:r>
      <w:r w:rsidR="007F78F4" w:rsidRPr="007A3A3A">
        <w:rPr>
          <w:rFonts w:eastAsia="Arial"/>
          <w:color w:val="000000" w:themeColor="text1"/>
          <w:sz w:val="22"/>
        </w:rPr>
        <w:t xml:space="preserve">. </w:t>
      </w:r>
      <w:proofErr w:type="spellStart"/>
      <w:r w:rsidR="00B10993">
        <w:rPr>
          <w:rFonts w:eastAsia="Arial" w:hint="eastAsia"/>
          <w:color w:val="000000" w:themeColor="text1"/>
          <w:sz w:val="22"/>
          <w:lang w:eastAsia="zh-CN"/>
        </w:rPr>
        <w:t>Ukawah</w:t>
      </w:r>
      <w:proofErr w:type="spellEnd"/>
      <w:r w:rsidR="00B10993">
        <w:rPr>
          <w:rFonts w:eastAsia="Arial"/>
          <w:color w:val="000000" w:themeColor="text1"/>
          <w:sz w:val="22"/>
          <w:lang w:eastAsia="zh-CN"/>
        </w:rPr>
        <w:t xml:space="preserve"> et al. </w:t>
      </w:r>
      <w:r w:rsidR="00B10993">
        <w:rPr>
          <w:rFonts w:eastAsia="Arial"/>
          <w:color w:val="000000" w:themeColor="text1"/>
          <w:sz w:val="22"/>
          <w:lang w:eastAsia="zh-CN"/>
        </w:rPr>
        <w:fldChar w:fldCharType="begin"/>
      </w:r>
      <w:r w:rsidR="0009193E">
        <w:rPr>
          <w:rFonts w:eastAsia="Arial"/>
          <w:color w:val="000000" w:themeColor="text1"/>
          <w:sz w:val="22"/>
          <w:lang w:eastAsia="zh-CN"/>
        </w:rPr>
        <w:instrText xml:space="preserve"> ADDIN EN.CITE &lt;EndNote&gt;&lt;Cite&gt;&lt;Author&gt;Ukhwah&lt;/Author&gt;&lt;Year&gt;2019&lt;/Year&gt;&lt;RecNum&gt;1430&lt;/RecNum&gt;&lt;DisplayText&gt;[20]&lt;/DisplayText&gt;&lt;record&gt;&lt;rec-number&gt;1430&lt;/rec-number&gt;&lt;foreign-keys&gt;&lt;key app="EN" db-id="wdzfzdxfh2vt5mer2zlvpp2trztzeezzxt5d" timestamp="1705178859" guid="809f3074-6c61-4725-8df1-e835467cf31c"&gt;1430&lt;/key&gt;&lt;/foreign-keys&gt;&lt;ref-type name="Conference Proceedings"&gt;10&lt;/ref-type&gt;&lt;contributors&gt;&lt;authors&gt;&lt;author&gt;Ukhwah, Ernin Niswatul&lt;/author&gt;&lt;author&gt;Yuniarno, Eko Mulyanto&lt;/author&gt;&lt;author&gt;Suprapto, Yoyon Kusnendar&lt;/author&gt;&lt;/authors&gt;&lt;/contributors&gt;&lt;titles&gt;&lt;title&gt;Asphalt pavement pothole detection using deep learning method based on YOLO neural network&lt;/title&gt;&lt;secondary-title&gt;2019 International Seminar on Intelligent Technology and Its Applications (ISITIA)&lt;/secondary-title&gt;&lt;/titles&gt;&lt;pages&gt;35-40&lt;/pages&gt;&lt;dates&gt;&lt;year&gt;2019&lt;/year&gt;&lt;/dates&gt;&lt;publisher&gt;IEEE&lt;/publisher&gt;&lt;isbn&gt;1728137497&lt;/isbn&gt;&lt;urls&gt;&lt;/urls&gt;&lt;/record&gt;&lt;/Cite&gt;&lt;/EndNote&gt;</w:instrText>
      </w:r>
      <w:r w:rsidR="00B10993">
        <w:rPr>
          <w:rFonts w:eastAsia="Arial"/>
          <w:color w:val="000000" w:themeColor="text1"/>
          <w:sz w:val="22"/>
          <w:lang w:eastAsia="zh-CN"/>
        </w:rPr>
        <w:fldChar w:fldCharType="separate"/>
      </w:r>
      <w:r w:rsidR="0009193E">
        <w:rPr>
          <w:rFonts w:eastAsia="Arial"/>
          <w:noProof/>
          <w:color w:val="000000" w:themeColor="text1"/>
          <w:sz w:val="22"/>
          <w:lang w:eastAsia="zh-CN"/>
        </w:rPr>
        <w:t>[20]</w:t>
      </w:r>
      <w:r w:rsidR="00B10993">
        <w:rPr>
          <w:rFonts w:eastAsia="Arial"/>
          <w:color w:val="000000" w:themeColor="text1"/>
          <w:sz w:val="22"/>
          <w:lang w:eastAsia="zh-CN"/>
        </w:rPr>
        <w:fldChar w:fldCharType="end"/>
      </w:r>
      <w:r w:rsidR="00B10993">
        <w:rPr>
          <w:rFonts w:eastAsia="Arial"/>
          <w:color w:val="000000" w:themeColor="text1"/>
          <w:sz w:val="22"/>
          <w:lang w:eastAsia="zh-CN"/>
        </w:rPr>
        <w:t xml:space="preserve"> used YOLOv3 SPP to detect the asphalt pavement pothole in a self-collected dataset and the result showed a </w:t>
      </w:r>
      <w:r w:rsidR="0009193E">
        <w:rPr>
          <w:rFonts w:eastAsia="Arial"/>
          <w:color w:val="000000" w:themeColor="text1"/>
          <w:sz w:val="22"/>
          <w:lang w:eastAsia="zh-CN"/>
        </w:rPr>
        <w:t>mean Pixel Accuracy (</w:t>
      </w:r>
      <w:r w:rsidR="00B10993">
        <w:rPr>
          <w:rFonts w:eastAsia="Arial"/>
          <w:color w:val="000000" w:themeColor="text1"/>
          <w:sz w:val="22"/>
          <w:lang w:eastAsia="zh-CN"/>
        </w:rPr>
        <w:t>m</w:t>
      </w:r>
      <w:r w:rsidR="0009193E">
        <w:rPr>
          <w:rFonts w:eastAsia="Arial"/>
          <w:color w:val="000000" w:themeColor="text1"/>
          <w:sz w:val="22"/>
          <w:lang w:eastAsia="zh-CN"/>
        </w:rPr>
        <w:t>PA)</w:t>
      </w:r>
      <w:r w:rsidR="00B10993">
        <w:rPr>
          <w:rFonts w:eastAsia="Arial"/>
          <w:color w:val="000000" w:themeColor="text1"/>
          <w:sz w:val="22"/>
          <w:lang w:eastAsia="zh-CN"/>
        </w:rPr>
        <w:t xml:space="preserve"> of 88.93%. </w:t>
      </w:r>
      <w:r w:rsidR="00CF11B9">
        <w:rPr>
          <w:rFonts w:eastAsia="Arial"/>
          <w:color w:val="000000" w:themeColor="text1"/>
          <w:sz w:val="22"/>
          <w:lang w:eastAsia="zh-CN"/>
        </w:rPr>
        <w:t>Ahmed et al.</w:t>
      </w:r>
      <w:r w:rsidR="00D73959">
        <w:rPr>
          <w:rFonts w:eastAsia="Arial"/>
          <w:color w:val="000000" w:themeColor="text1"/>
          <w:sz w:val="22"/>
          <w:lang w:eastAsia="zh-CN"/>
        </w:rPr>
        <w:t xml:space="preserve"> </w:t>
      </w:r>
      <w:r w:rsidR="00D73959">
        <w:rPr>
          <w:rFonts w:eastAsia="Arial"/>
          <w:color w:val="000000" w:themeColor="text1"/>
          <w:sz w:val="22"/>
          <w:lang w:eastAsia="zh-CN"/>
        </w:rPr>
        <w:fldChar w:fldCharType="begin"/>
      </w:r>
      <w:r w:rsidR="0009193E">
        <w:rPr>
          <w:rFonts w:eastAsia="Arial"/>
          <w:color w:val="000000" w:themeColor="text1"/>
          <w:sz w:val="22"/>
          <w:lang w:eastAsia="zh-CN"/>
        </w:rPr>
        <w:instrText xml:space="preserve"> ADDIN EN.CITE &lt;EndNote&gt;&lt;Cite&gt;&lt;Author&gt;Ahmed&lt;/Author&gt;&lt;Year&gt;2021&lt;/Year&gt;&lt;RecNum&gt;1431&lt;/RecNum&gt;&lt;DisplayText&gt;[21]&lt;/DisplayText&gt;&lt;record&gt;&lt;rec-number&gt;1431&lt;/rec-number&gt;&lt;foreign-keys&gt;&lt;key app="EN" db-id="wdzfzdxfh2vt5mer2zlvpp2trztzeezzxt5d" timestamp="1705179704" guid="9143db80-55e2-4e97-8112-0d3bbec1e248"&gt;1431&lt;/key&gt;&lt;/foreign-keys&gt;&lt;ref-type name="Journal Article"&gt;17&lt;/ref-type&gt;&lt;contributors&gt;&lt;authors&gt;&lt;author&gt;Ahmed, Khaled R&lt;/author&gt;&lt;/authors&gt;&lt;/contributors&gt;&lt;titles&gt;&lt;title&gt;Smart pothole detection using deep learning based on dilated convolution&lt;/title&gt;&lt;secondary-title&gt;Sensors&lt;/secondary-title&gt;&lt;/titles&gt;&lt;periodical&gt;&lt;full-title&gt;Sensors&lt;/full-title&gt;&lt;/periodical&gt;&lt;pages&gt;8406&lt;/pages&gt;&lt;volume&gt;21&lt;/volume&gt;&lt;number&gt;24&lt;/number&gt;&lt;dates&gt;&lt;year&gt;2021&lt;/year&gt;&lt;/dates&gt;&lt;isbn&gt;1424-8220&lt;/isbn&gt;&lt;urls&gt;&lt;/urls&gt;&lt;/record&gt;&lt;/Cite&gt;&lt;/EndNote&gt;</w:instrText>
      </w:r>
      <w:r w:rsidR="00D73959">
        <w:rPr>
          <w:rFonts w:eastAsia="Arial"/>
          <w:color w:val="000000" w:themeColor="text1"/>
          <w:sz w:val="22"/>
          <w:lang w:eastAsia="zh-CN"/>
        </w:rPr>
        <w:fldChar w:fldCharType="separate"/>
      </w:r>
      <w:r w:rsidR="0009193E">
        <w:rPr>
          <w:rFonts w:eastAsia="Arial"/>
          <w:noProof/>
          <w:color w:val="000000" w:themeColor="text1"/>
          <w:sz w:val="22"/>
          <w:lang w:eastAsia="zh-CN"/>
        </w:rPr>
        <w:t>[21]</w:t>
      </w:r>
      <w:r w:rsidR="00D73959">
        <w:rPr>
          <w:rFonts w:eastAsia="Arial"/>
          <w:color w:val="000000" w:themeColor="text1"/>
          <w:sz w:val="22"/>
          <w:lang w:eastAsia="zh-CN"/>
        </w:rPr>
        <w:fldChar w:fldCharType="end"/>
      </w:r>
      <w:r w:rsidR="00CF11B9">
        <w:rPr>
          <w:rFonts w:eastAsia="Arial"/>
          <w:color w:val="000000" w:themeColor="text1"/>
          <w:sz w:val="22"/>
          <w:lang w:eastAsia="zh-CN"/>
        </w:rPr>
        <w:t xml:space="preserve"> proposed a modified VGG-16 by removing some convolutional layers and changing different dilation rates as a backbone in a Faster RNN network. The results showed that the modified VGG-16 can get a higher pre</w:t>
      </w:r>
      <w:r w:rsidR="0009193E">
        <w:rPr>
          <w:rFonts w:eastAsia="Arial" w:hint="eastAsia"/>
          <w:color w:val="000000" w:themeColor="text1"/>
          <w:sz w:val="22"/>
          <w:lang w:eastAsia="zh-CN"/>
        </w:rPr>
        <w:t>c</w:t>
      </w:r>
      <w:r w:rsidR="00CF11B9">
        <w:rPr>
          <w:rFonts w:eastAsia="Arial"/>
          <w:color w:val="000000" w:themeColor="text1"/>
          <w:sz w:val="22"/>
          <w:lang w:eastAsia="zh-CN"/>
        </w:rPr>
        <w:t xml:space="preserve">ision of 81.4% than VGG-16. </w:t>
      </w:r>
      <w:r w:rsidR="000437E6">
        <w:rPr>
          <w:rFonts w:eastAsia="Arial"/>
          <w:color w:val="000000" w:themeColor="text1"/>
          <w:sz w:val="22"/>
          <w:lang w:eastAsia="zh-CN"/>
        </w:rPr>
        <w:t xml:space="preserve">The YOLOV5 with </w:t>
      </w:r>
      <w:proofErr w:type="spellStart"/>
      <w:r w:rsidR="000437E6">
        <w:rPr>
          <w:rFonts w:eastAsia="Arial"/>
          <w:color w:val="000000" w:themeColor="text1"/>
          <w:sz w:val="22"/>
          <w:lang w:eastAsia="zh-CN"/>
        </w:rPr>
        <w:t>ResNet</w:t>
      </w:r>
      <w:proofErr w:type="spellEnd"/>
      <w:r w:rsidR="000437E6">
        <w:rPr>
          <w:rFonts w:eastAsia="Arial"/>
          <w:color w:val="000000" w:themeColor="text1"/>
          <w:sz w:val="22"/>
          <w:lang w:eastAsia="zh-CN"/>
        </w:rPr>
        <w:t xml:space="preserve"> as its backbone got the highest m</w:t>
      </w:r>
      <w:r w:rsidR="0009193E">
        <w:rPr>
          <w:rFonts w:eastAsia="Arial"/>
          <w:color w:val="000000" w:themeColor="text1"/>
          <w:sz w:val="22"/>
          <w:lang w:eastAsia="zh-CN"/>
        </w:rPr>
        <w:t>PA</w:t>
      </w:r>
      <w:r w:rsidR="000437E6">
        <w:rPr>
          <w:rFonts w:eastAsia="Arial"/>
          <w:color w:val="000000" w:themeColor="text1"/>
          <w:sz w:val="22"/>
          <w:lang w:eastAsia="zh-CN"/>
        </w:rPr>
        <w:t xml:space="preserve"> of 64.12%.</w:t>
      </w:r>
      <w:r w:rsidR="00D73959">
        <w:rPr>
          <w:rFonts w:eastAsia="Arial"/>
          <w:color w:val="000000" w:themeColor="text1"/>
          <w:sz w:val="22"/>
          <w:lang w:eastAsia="zh-CN"/>
        </w:rPr>
        <w:t xml:space="preserve"> </w:t>
      </w:r>
      <w:r w:rsidRPr="007A3A3A">
        <w:rPr>
          <w:rFonts w:eastAsia="Arial"/>
          <w:color w:val="000000" w:themeColor="text1"/>
          <w:sz w:val="22"/>
        </w:rPr>
        <w:t>These deep learning models leverage the hierarchical nature of neural networks to capture both low-level local features and high-level contextual information, enabling them to discern subtle patterns and distinguish between different types of distresses.</w:t>
      </w:r>
      <w:r w:rsidR="00A649C5">
        <w:rPr>
          <w:rFonts w:eastAsia="Arial"/>
          <w:color w:val="000000" w:themeColor="text1"/>
          <w:sz w:val="22"/>
        </w:rPr>
        <w:t xml:space="preserve"> However, there are disadvantages using pure </w:t>
      </w:r>
      <w:r w:rsidR="00A649C5" w:rsidRPr="00A649C5">
        <w:rPr>
          <w:rFonts w:eastAsia="Arial"/>
          <w:color w:val="000000" w:themeColor="text1"/>
          <w:sz w:val="22"/>
        </w:rPr>
        <w:t>CNN</w:t>
      </w:r>
      <w:r w:rsidR="00A649C5">
        <w:rPr>
          <w:rFonts w:eastAsia="Arial"/>
          <w:color w:val="000000" w:themeColor="text1"/>
          <w:sz w:val="22"/>
        </w:rPr>
        <w:t xml:space="preserve"> models. The most common architecture in deep learning models </w:t>
      </w:r>
      <w:r w:rsidR="00E74DF8">
        <w:rPr>
          <w:rFonts w:eastAsia="Arial"/>
          <w:color w:val="000000" w:themeColor="text1"/>
          <w:sz w:val="22"/>
        </w:rPr>
        <w:t>is</w:t>
      </w:r>
      <w:r w:rsidR="00A649C5">
        <w:rPr>
          <w:rFonts w:eastAsia="Arial"/>
          <w:color w:val="000000" w:themeColor="text1"/>
          <w:sz w:val="22"/>
        </w:rPr>
        <w:t xml:space="preserve"> encoder-decoder structure. </w:t>
      </w:r>
      <w:r w:rsidR="002372E8">
        <w:rPr>
          <w:rFonts w:eastAsia="Arial"/>
          <w:color w:val="000000" w:themeColor="text1"/>
          <w:sz w:val="22"/>
        </w:rPr>
        <w:t xml:space="preserve">But, using CNN as encoder </w:t>
      </w:r>
      <w:r w:rsidR="00A649C5" w:rsidRPr="00A649C5">
        <w:rPr>
          <w:rFonts w:eastAsia="Arial"/>
          <w:color w:val="000000" w:themeColor="text1"/>
          <w:sz w:val="22"/>
        </w:rPr>
        <w:t>primarily focus on local features and might miss out on the broader context, which is essential in differentiating potholes from other similar-looking features on a pavement.</w:t>
      </w:r>
      <w:r w:rsidR="002372E8">
        <w:rPr>
          <w:rFonts w:eastAsia="Arial"/>
          <w:color w:val="000000" w:themeColor="text1"/>
          <w:sz w:val="22"/>
        </w:rPr>
        <w:t xml:space="preserve"> Moreover, </w:t>
      </w:r>
      <w:r w:rsidR="002372E8" w:rsidRPr="002372E8">
        <w:rPr>
          <w:rFonts w:eastAsia="Arial"/>
          <w:color w:val="000000" w:themeColor="text1"/>
          <w:sz w:val="22"/>
        </w:rPr>
        <w:t>CNNs can overfit to specific textural patterns seen in the training data, leading to less robust performance on unseen types of pavement or potholes with varying appearances.</w:t>
      </w:r>
    </w:p>
    <w:p w14:paraId="6052D00F" w14:textId="78B2EAB9" w:rsidR="009E61F4" w:rsidRDefault="003B2637" w:rsidP="003B2637">
      <w:pPr>
        <w:pStyle w:val="NormalWeb"/>
        <w:jc w:val="both"/>
        <w:rPr>
          <w:rFonts w:eastAsia="Arial"/>
          <w:color w:val="000000" w:themeColor="text1"/>
          <w:sz w:val="22"/>
        </w:rPr>
      </w:pPr>
      <w:r w:rsidRPr="007A3A3A">
        <w:rPr>
          <w:rFonts w:eastAsia="Arial"/>
          <w:color w:val="000000" w:themeColor="text1"/>
          <w:sz w:val="22"/>
        </w:rPr>
        <w:t xml:space="preserve">While deep learning models have yielded impressive results, recent advancements in the field of natural language processing have introduced a new paradigm: </w:t>
      </w:r>
      <w:r w:rsidR="00EE6F01">
        <w:rPr>
          <w:rFonts w:eastAsia="Arial" w:hint="eastAsia"/>
          <w:color w:val="000000" w:themeColor="text1"/>
          <w:sz w:val="22"/>
          <w:lang w:eastAsia="zh-CN"/>
        </w:rPr>
        <w:t>T</w:t>
      </w:r>
      <w:r w:rsidRPr="007A3A3A">
        <w:rPr>
          <w:rFonts w:eastAsia="Arial"/>
          <w:color w:val="000000" w:themeColor="text1"/>
          <w:sz w:val="22"/>
        </w:rPr>
        <w:t>ransformers</w:t>
      </w:r>
      <w:r w:rsidR="00D728FD">
        <w:rPr>
          <w:rFonts w:eastAsia="Arial"/>
          <w:color w:val="000000" w:themeColor="text1"/>
          <w:sz w:val="22"/>
        </w:rPr>
        <w:t xml:space="preserve"> </w:t>
      </w:r>
      <w:r w:rsidR="00D728FD">
        <w:rPr>
          <w:rFonts w:eastAsia="Arial"/>
          <w:color w:val="000000" w:themeColor="text1"/>
          <w:sz w:val="22"/>
        </w:rPr>
        <w:fldChar w:fldCharType="begin"/>
      </w:r>
      <w:r w:rsidR="0009193E">
        <w:rPr>
          <w:rFonts w:eastAsia="Arial"/>
          <w:color w:val="000000" w:themeColor="text1"/>
          <w:sz w:val="22"/>
        </w:rPr>
        <w:instrText xml:space="preserve"> ADDIN EN.CITE &lt;EndNote&gt;&lt;Cite&gt;&lt;Author&gt;Vaswani&lt;/Author&gt;&lt;Year&gt;2017&lt;/Year&gt;&lt;RecNum&gt;1432&lt;/RecNum&gt;&lt;DisplayText&gt;[22]&lt;/DisplayText&gt;&lt;record&gt;&lt;rec-number&gt;1432&lt;/rec-number&gt;&lt;foreign-keys&gt;&lt;key app="EN" db-id="wdzfzdxfh2vt5mer2zlvpp2trztzeezzxt5d" timestamp="1705181127" guid="48dbe335-6518-4c9a-8349-e3e39350850b"&gt;1432&lt;/key&gt;&lt;/foreign-keys&gt;&lt;ref-type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D728FD">
        <w:rPr>
          <w:rFonts w:eastAsia="Arial"/>
          <w:color w:val="000000" w:themeColor="text1"/>
          <w:sz w:val="22"/>
        </w:rPr>
        <w:fldChar w:fldCharType="separate"/>
      </w:r>
      <w:r w:rsidR="0009193E">
        <w:rPr>
          <w:rFonts w:eastAsia="Arial"/>
          <w:noProof/>
          <w:color w:val="000000" w:themeColor="text1"/>
          <w:sz w:val="22"/>
        </w:rPr>
        <w:t>[22]</w:t>
      </w:r>
      <w:r w:rsidR="00D728FD">
        <w:rPr>
          <w:rFonts w:eastAsia="Arial"/>
          <w:color w:val="000000" w:themeColor="text1"/>
          <w:sz w:val="22"/>
        </w:rPr>
        <w:fldChar w:fldCharType="end"/>
      </w:r>
      <w:r w:rsidRPr="007A3A3A">
        <w:rPr>
          <w:rFonts w:eastAsia="Arial"/>
          <w:color w:val="000000" w:themeColor="text1"/>
          <w:sz w:val="22"/>
        </w:rPr>
        <w:t>. Transformers have revolutionized language modeling tasks by effectively capturing long-range dependencies and global context. This attention-based architecture has shown remarkable success in handling sequential data and has recently been extended to image analysis tasks.</w:t>
      </w:r>
      <w:r w:rsidR="00D728FD">
        <w:rPr>
          <w:rFonts w:eastAsia="Arial"/>
          <w:color w:val="000000" w:themeColor="text1"/>
          <w:sz w:val="22"/>
        </w:rPr>
        <w:t xml:space="preserve"> </w:t>
      </w:r>
      <w:r w:rsidR="002816A6">
        <w:rPr>
          <w:rFonts w:eastAsia="Arial"/>
          <w:color w:val="000000" w:themeColor="text1"/>
          <w:sz w:val="22"/>
        </w:rPr>
        <w:t xml:space="preserve">For example, </w:t>
      </w:r>
      <w:proofErr w:type="spellStart"/>
      <w:r w:rsidR="00410D25" w:rsidRPr="00410D25">
        <w:rPr>
          <w:rFonts w:eastAsia="Arial"/>
          <w:color w:val="000000" w:themeColor="text1"/>
          <w:sz w:val="22"/>
        </w:rPr>
        <w:t>Dosovitskiy</w:t>
      </w:r>
      <w:proofErr w:type="spellEnd"/>
      <w:r w:rsidR="00410D25">
        <w:rPr>
          <w:rFonts w:eastAsia="Arial"/>
          <w:color w:val="000000" w:themeColor="text1"/>
          <w:sz w:val="22"/>
        </w:rPr>
        <w:t xml:space="preserve"> et al.</w:t>
      </w:r>
      <w:r w:rsidR="00C7093B">
        <w:rPr>
          <w:rFonts w:eastAsia="Arial"/>
          <w:color w:val="000000" w:themeColor="text1"/>
          <w:sz w:val="22"/>
        </w:rPr>
        <w:t xml:space="preserve"> </w:t>
      </w:r>
      <w:r w:rsidR="00C7093B">
        <w:rPr>
          <w:rFonts w:eastAsia="Arial"/>
          <w:color w:val="000000" w:themeColor="text1"/>
          <w:sz w:val="22"/>
        </w:rPr>
        <w:fldChar w:fldCharType="begin"/>
      </w:r>
      <w:r w:rsidR="0009193E">
        <w:rPr>
          <w:rFonts w:eastAsia="Arial"/>
          <w:color w:val="000000" w:themeColor="text1"/>
          <w:sz w:val="22"/>
        </w:rPr>
        <w:instrText xml:space="preserve"> ADDIN EN.CITE &lt;EndNote&gt;&lt;Cite&gt;&lt;Author&gt;Dosovitskiy&lt;/Author&gt;&lt;Year&gt;2020&lt;/Year&gt;&lt;RecNum&gt;1434&lt;/RecNum&gt;&lt;DisplayText&gt;[23]&lt;/DisplayText&gt;&lt;record&gt;&lt;rec-number&gt;1434&lt;/rec-number&gt;&lt;foreign-keys&gt;&lt;key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C7093B">
        <w:rPr>
          <w:rFonts w:eastAsia="Arial"/>
          <w:color w:val="000000" w:themeColor="text1"/>
          <w:sz w:val="22"/>
        </w:rPr>
        <w:fldChar w:fldCharType="separate"/>
      </w:r>
      <w:r w:rsidR="0009193E">
        <w:rPr>
          <w:rFonts w:eastAsia="Arial"/>
          <w:noProof/>
          <w:color w:val="000000" w:themeColor="text1"/>
          <w:sz w:val="22"/>
        </w:rPr>
        <w:t>[23]</w:t>
      </w:r>
      <w:r w:rsidR="00C7093B">
        <w:rPr>
          <w:rFonts w:eastAsia="Arial"/>
          <w:color w:val="000000" w:themeColor="text1"/>
          <w:sz w:val="22"/>
        </w:rPr>
        <w:fldChar w:fldCharType="end"/>
      </w:r>
      <w:r w:rsidR="00410D25">
        <w:rPr>
          <w:rFonts w:eastAsia="Arial"/>
          <w:color w:val="000000" w:themeColor="text1"/>
          <w:sz w:val="22"/>
        </w:rPr>
        <w:t xml:space="preserve"> proposed a Vision Transformer model</w:t>
      </w:r>
      <w:r w:rsidR="00C7093B">
        <w:rPr>
          <w:rFonts w:eastAsia="Arial"/>
          <w:color w:val="000000" w:themeColor="text1"/>
          <w:sz w:val="22"/>
        </w:rPr>
        <w:t xml:space="preserve"> (</w:t>
      </w:r>
      <w:proofErr w:type="spellStart"/>
      <w:r w:rsidR="00C7093B">
        <w:rPr>
          <w:rFonts w:eastAsia="Arial"/>
          <w:color w:val="000000" w:themeColor="text1"/>
          <w:sz w:val="22"/>
        </w:rPr>
        <w:t>ViT</w:t>
      </w:r>
      <w:proofErr w:type="spellEnd"/>
      <w:r w:rsidR="00C7093B">
        <w:rPr>
          <w:rFonts w:eastAsia="Arial"/>
          <w:color w:val="000000" w:themeColor="text1"/>
          <w:sz w:val="22"/>
        </w:rPr>
        <w:t>)</w:t>
      </w:r>
      <w:r w:rsidR="00410D25">
        <w:rPr>
          <w:rFonts w:eastAsia="Arial"/>
          <w:color w:val="000000" w:themeColor="text1"/>
          <w:sz w:val="22"/>
        </w:rPr>
        <w:t xml:space="preserve"> </w:t>
      </w:r>
      <w:r w:rsidR="00C7093B">
        <w:rPr>
          <w:rFonts w:eastAsia="Arial"/>
          <w:color w:val="000000" w:themeColor="text1"/>
          <w:sz w:val="22"/>
        </w:rPr>
        <w:t xml:space="preserve">on image classification tasks and it was compared to </w:t>
      </w:r>
      <w:r w:rsidR="00C7093B" w:rsidRPr="00C7093B">
        <w:rPr>
          <w:rFonts w:eastAsia="Arial"/>
          <w:color w:val="000000" w:themeColor="text1"/>
          <w:sz w:val="22"/>
        </w:rPr>
        <w:t>state-of-the-art convolutional networks</w:t>
      </w:r>
      <w:r w:rsidR="00E30D31">
        <w:rPr>
          <w:rFonts w:eastAsia="Arial"/>
          <w:color w:val="000000" w:themeColor="text1"/>
          <w:sz w:val="22"/>
        </w:rPr>
        <w:t>,</w:t>
      </w:r>
      <w:r w:rsidR="00C7093B">
        <w:rPr>
          <w:rFonts w:eastAsia="Arial"/>
          <w:color w:val="000000" w:themeColor="text1"/>
          <w:sz w:val="22"/>
        </w:rPr>
        <w:t xml:space="preserve"> including </w:t>
      </w:r>
      <w:proofErr w:type="spellStart"/>
      <w:r w:rsidR="00C7093B">
        <w:rPr>
          <w:rFonts w:eastAsia="Arial"/>
          <w:color w:val="000000" w:themeColor="text1"/>
          <w:sz w:val="22"/>
        </w:rPr>
        <w:t>ResNet</w:t>
      </w:r>
      <w:proofErr w:type="spellEnd"/>
      <w:r w:rsidR="00C7093B">
        <w:rPr>
          <w:rFonts w:eastAsia="Arial"/>
          <w:color w:val="000000" w:themeColor="text1"/>
          <w:sz w:val="22"/>
        </w:rPr>
        <w:t xml:space="preserve"> and </w:t>
      </w:r>
      <w:proofErr w:type="spellStart"/>
      <w:r w:rsidR="00C7093B">
        <w:rPr>
          <w:rFonts w:eastAsia="Arial"/>
          <w:color w:val="000000" w:themeColor="text1"/>
          <w:sz w:val="22"/>
        </w:rPr>
        <w:t>EfficientNet</w:t>
      </w:r>
      <w:proofErr w:type="spellEnd"/>
      <w:r w:rsidR="00410D25">
        <w:rPr>
          <w:rFonts w:eastAsia="Arial"/>
          <w:color w:val="000000" w:themeColor="text1"/>
          <w:sz w:val="22"/>
        </w:rPr>
        <w:t>.</w:t>
      </w:r>
      <w:r w:rsidR="00C7093B">
        <w:rPr>
          <w:rFonts w:eastAsia="Arial"/>
          <w:color w:val="000000" w:themeColor="text1"/>
          <w:sz w:val="22"/>
        </w:rPr>
        <w:t xml:space="preserve"> The results showed that the proposed </w:t>
      </w:r>
      <w:proofErr w:type="spellStart"/>
      <w:r w:rsidR="00C7093B">
        <w:rPr>
          <w:rFonts w:eastAsia="Arial"/>
          <w:color w:val="000000" w:themeColor="text1"/>
          <w:sz w:val="22"/>
        </w:rPr>
        <w:t>Vi</w:t>
      </w:r>
      <w:r w:rsidR="0060628F">
        <w:rPr>
          <w:rFonts w:eastAsia="Arial"/>
          <w:color w:val="000000" w:themeColor="text1"/>
          <w:sz w:val="22"/>
        </w:rPr>
        <w:t>T</w:t>
      </w:r>
      <w:proofErr w:type="spellEnd"/>
      <w:r w:rsidR="00C7093B">
        <w:rPr>
          <w:rFonts w:eastAsia="Arial"/>
          <w:color w:val="000000" w:themeColor="text1"/>
          <w:sz w:val="22"/>
        </w:rPr>
        <w:t xml:space="preserve"> performed better </w:t>
      </w:r>
      <w:r w:rsidR="003205C9">
        <w:rPr>
          <w:rFonts w:eastAsia="Arial"/>
          <w:color w:val="000000" w:themeColor="text1"/>
          <w:sz w:val="22"/>
        </w:rPr>
        <w:t xml:space="preserve">on </w:t>
      </w:r>
      <w:r w:rsidR="00C7093B">
        <w:rPr>
          <w:rFonts w:eastAsia="Arial"/>
          <w:color w:val="000000" w:themeColor="text1"/>
          <w:sz w:val="22"/>
        </w:rPr>
        <w:t>datasets like ImageNet</w:t>
      </w:r>
      <w:r w:rsidR="004D484A">
        <w:rPr>
          <w:rFonts w:eastAsia="Arial"/>
          <w:color w:val="000000" w:themeColor="text1"/>
          <w:sz w:val="22"/>
        </w:rPr>
        <w:t xml:space="preserve"> </w:t>
      </w:r>
      <w:r w:rsidR="001160BF">
        <w:rPr>
          <w:rFonts w:eastAsia="Arial"/>
          <w:color w:val="000000" w:themeColor="text1"/>
          <w:sz w:val="22"/>
        </w:rPr>
        <w:fldChar w:fldCharType="begin"/>
      </w:r>
      <w:r w:rsidR="0009193E">
        <w:rPr>
          <w:rFonts w:eastAsia="Arial"/>
          <w:color w:val="000000" w:themeColor="text1"/>
          <w:sz w:val="22"/>
        </w:rPr>
        <w:instrText xml:space="preserve"> ADDIN EN.CITE &lt;EndNote&gt;&lt;Cite&gt;&lt;Author&gt;Deng&lt;/Author&gt;&lt;Year&gt;2009&lt;/Year&gt;&lt;RecNum&gt;1446&lt;/RecNum&gt;&lt;DisplayText&gt;[24]&lt;/DisplayText&gt;&lt;record&gt;&lt;rec-number&gt;1446&lt;/rec-number&gt;&lt;foreign-keys&gt;&lt;key app="EN" db-id="wdzfzdxfh2vt5mer2zlvpp2trztzeezzxt5d" timestamp="1706226701" guid="858f3bff-bfd1-4bd8-b9df-8261bf9f3334"&gt;1446&lt;/key&gt;&lt;/foreign-keys&gt;&lt;ref-type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sidR="001160BF">
        <w:rPr>
          <w:rFonts w:eastAsia="Arial"/>
          <w:color w:val="000000" w:themeColor="text1"/>
          <w:sz w:val="22"/>
        </w:rPr>
        <w:fldChar w:fldCharType="separate"/>
      </w:r>
      <w:r w:rsidR="0009193E">
        <w:rPr>
          <w:rFonts w:eastAsia="Arial"/>
          <w:noProof/>
          <w:color w:val="000000" w:themeColor="text1"/>
          <w:sz w:val="22"/>
        </w:rPr>
        <w:t>[24]</w:t>
      </w:r>
      <w:r w:rsidR="001160BF">
        <w:rPr>
          <w:rFonts w:eastAsia="Arial"/>
          <w:color w:val="000000" w:themeColor="text1"/>
          <w:sz w:val="22"/>
        </w:rPr>
        <w:fldChar w:fldCharType="end"/>
      </w:r>
      <w:r w:rsidR="00C7093B">
        <w:rPr>
          <w:rFonts w:eastAsia="Arial"/>
          <w:color w:val="000000" w:themeColor="text1"/>
          <w:sz w:val="22"/>
        </w:rPr>
        <w:t>, CIFAR</w:t>
      </w:r>
      <w:r w:rsidR="001160BF">
        <w:rPr>
          <w:rFonts w:eastAsia="Arial"/>
          <w:color w:val="000000" w:themeColor="text1"/>
          <w:sz w:val="22"/>
        </w:rPr>
        <w:t xml:space="preserve"> </w:t>
      </w:r>
      <w:r w:rsidR="001160BF">
        <w:rPr>
          <w:rFonts w:eastAsia="Arial"/>
          <w:color w:val="000000" w:themeColor="text1"/>
          <w:sz w:val="22"/>
        </w:rPr>
        <w:fldChar w:fldCharType="begin"/>
      </w:r>
      <w:r w:rsidR="0009193E">
        <w:rPr>
          <w:rFonts w:eastAsia="Arial"/>
          <w:color w:val="000000" w:themeColor="text1"/>
          <w:sz w:val="22"/>
        </w:rPr>
        <w:instrText xml:space="preserve"> ADDIN EN.CITE &lt;EndNote&gt;&lt;Cite&gt;&lt;Author&gt;Krizhevsky&lt;/Author&gt;&lt;Year&gt;2009&lt;/Year&gt;&lt;RecNum&gt;1447&lt;/RecNum&gt;&lt;DisplayText&gt;[25]&lt;/DisplayText&gt;&lt;record&gt;&lt;rec-number&gt;1447&lt;/rec-number&gt;&lt;foreign-keys&gt;&lt;key app="EN" db-id="wdzfzdxfh2vt5mer2zlvpp2trztzeezzxt5d" timestamp="1706226763" guid="8221070e-d965-4792-ac59-816ecc53bfc6"&gt;1447&lt;/key&gt;&lt;/foreign-keys&gt;&lt;ref-type name="Journal Article"&gt;17&lt;/ref-type&gt;&lt;contributors&gt;&lt;authors&gt;&lt;author&gt;Krizhevsky, Alex&lt;/author&gt;&lt;author&gt;Hinton, Geoffrey&lt;/author&gt;&lt;/authors&gt;&lt;/contributors&gt;&lt;titles&gt;&lt;title&gt;Learning multiple layers of features from tiny images&lt;/title&gt;&lt;/titles&gt;&lt;dates&gt;&lt;year&gt;2009&lt;/year&gt;&lt;/dates&gt;&lt;urls&gt;&lt;/urls&gt;&lt;/record&gt;&lt;/Cite&gt;&lt;/EndNote&gt;</w:instrText>
      </w:r>
      <w:r w:rsidR="001160BF">
        <w:rPr>
          <w:rFonts w:eastAsia="Arial"/>
          <w:color w:val="000000" w:themeColor="text1"/>
          <w:sz w:val="22"/>
        </w:rPr>
        <w:fldChar w:fldCharType="separate"/>
      </w:r>
      <w:r w:rsidR="0009193E">
        <w:rPr>
          <w:rFonts w:eastAsia="Arial"/>
          <w:noProof/>
          <w:color w:val="000000" w:themeColor="text1"/>
          <w:sz w:val="22"/>
        </w:rPr>
        <w:t>[25]</w:t>
      </w:r>
      <w:r w:rsidR="001160BF">
        <w:rPr>
          <w:rFonts w:eastAsia="Arial"/>
          <w:color w:val="000000" w:themeColor="text1"/>
          <w:sz w:val="22"/>
        </w:rPr>
        <w:fldChar w:fldCharType="end"/>
      </w:r>
      <w:r w:rsidR="00EE6F01">
        <w:rPr>
          <w:rFonts w:eastAsia="Arial"/>
          <w:color w:val="000000" w:themeColor="text1"/>
          <w:sz w:val="22"/>
        </w:rPr>
        <w:t xml:space="preserve"> and</w:t>
      </w:r>
      <w:r w:rsidR="00C7093B">
        <w:rPr>
          <w:rFonts w:eastAsia="Arial"/>
          <w:color w:val="000000" w:themeColor="text1"/>
          <w:sz w:val="22"/>
        </w:rPr>
        <w:t xml:space="preserve"> Oxford-IIIT Pets</w:t>
      </w:r>
      <w:r w:rsidR="001C6BAE">
        <w:rPr>
          <w:rFonts w:eastAsia="Arial"/>
          <w:color w:val="000000" w:themeColor="text1"/>
          <w:sz w:val="22"/>
        </w:rPr>
        <w:t xml:space="preserve"> </w:t>
      </w:r>
      <w:r w:rsidR="001C6BAE">
        <w:rPr>
          <w:rFonts w:eastAsia="Arial"/>
          <w:color w:val="000000" w:themeColor="text1"/>
          <w:sz w:val="22"/>
        </w:rPr>
        <w:fldChar w:fldCharType="begin"/>
      </w:r>
      <w:r w:rsidR="0009193E">
        <w:rPr>
          <w:rFonts w:eastAsia="Arial"/>
          <w:color w:val="000000" w:themeColor="text1"/>
          <w:sz w:val="22"/>
        </w:rPr>
        <w:instrText xml:space="preserve"> ADDIN EN.CITE &lt;EndNote&gt;&lt;Cite&gt;&lt;Author&gt;Parkhi&lt;/Author&gt;&lt;Year&gt;2012&lt;/Year&gt;&lt;RecNum&gt;1448&lt;/RecNum&gt;&lt;DisplayText&gt;[26]&lt;/DisplayText&gt;&lt;record&gt;&lt;rec-number&gt;1448&lt;/rec-number&gt;&lt;foreign-keys&gt;&lt;key app="EN" db-id="wdzfzdxfh2vt5mer2zlvpp2trztzeezzxt5d" timestamp="1706227149" guid="20ecfa2f-751c-4294-9575-56239adbcf4d"&gt;1448&lt;/key&gt;&lt;/foreign-keys&gt;&lt;ref-type name="Conference Proceedings"&gt;10&lt;/ref-type&gt;&lt;contributors&gt;&lt;authors&gt;&lt;author&gt;Parkhi, Omkar M&lt;/author&gt;&lt;author&gt;Vedaldi, Andrea&lt;/author&gt;&lt;author&gt;Zisserman, Andrew&lt;/author&gt;&lt;author&gt;Jawahar, CV&lt;/author&gt;&lt;/authors&gt;&lt;/contributors&gt;&lt;titles&gt;&lt;title&gt;Cats and dogs&lt;/title&gt;&lt;secondary-title&gt;2012 IEEE conference on computer vision and pattern recognition&lt;/secondary-title&gt;&lt;/titles&gt;&lt;pages&gt;3498-3505&lt;/pages&gt;&lt;dates&gt;&lt;year&gt;2012&lt;/year&gt;&lt;/dates&gt;&lt;publisher&gt;IEEE&lt;/publisher&gt;&lt;isbn&gt;1467312282&lt;/isbn&gt;&lt;urls&gt;&lt;/urls&gt;&lt;/record&gt;&lt;/Cite&gt;&lt;/EndNote&gt;</w:instrText>
      </w:r>
      <w:r w:rsidR="001C6BAE">
        <w:rPr>
          <w:rFonts w:eastAsia="Arial"/>
          <w:color w:val="000000" w:themeColor="text1"/>
          <w:sz w:val="22"/>
        </w:rPr>
        <w:fldChar w:fldCharType="separate"/>
      </w:r>
      <w:r w:rsidR="0009193E">
        <w:rPr>
          <w:rFonts w:eastAsia="Arial"/>
          <w:noProof/>
          <w:color w:val="000000" w:themeColor="text1"/>
          <w:sz w:val="22"/>
        </w:rPr>
        <w:t>[26]</w:t>
      </w:r>
      <w:r w:rsidR="001C6BAE">
        <w:rPr>
          <w:rFonts w:eastAsia="Arial"/>
          <w:color w:val="000000" w:themeColor="text1"/>
          <w:sz w:val="22"/>
        </w:rPr>
        <w:fldChar w:fldCharType="end"/>
      </w:r>
      <w:r w:rsidR="00C7093B">
        <w:rPr>
          <w:rFonts w:eastAsia="Arial"/>
          <w:color w:val="000000" w:themeColor="text1"/>
          <w:sz w:val="22"/>
        </w:rPr>
        <w:t xml:space="preserve">. </w:t>
      </w:r>
      <w:r w:rsidR="006B5DB3">
        <w:rPr>
          <w:rFonts w:eastAsia="Arial"/>
          <w:color w:val="000000" w:themeColor="text1"/>
          <w:sz w:val="22"/>
        </w:rPr>
        <w:t>Zheng et al.</w:t>
      </w:r>
      <w:r w:rsidR="00D70750">
        <w:rPr>
          <w:rFonts w:eastAsia="Arial"/>
          <w:color w:val="000000" w:themeColor="text1"/>
          <w:sz w:val="22"/>
        </w:rPr>
        <w:t xml:space="preserve"> </w:t>
      </w:r>
      <w:r w:rsidR="00D70750">
        <w:rPr>
          <w:rFonts w:eastAsia="Arial"/>
          <w:color w:val="000000" w:themeColor="text1"/>
          <w:sz w:val="22"/>
        </w:rPr>
        <w:fldChar w:fldCharType="begin"/>
      </w:r>
      <w:r w:rsidR="0009193E">
        <w:rPr>
          <w:rFonts w:eastAsia="Arial"/>
          <w:color w:val="000000" w:themeColor="text1"/>
          <w:sz w:val="22"/>
        </w:rPr>
        <w:instrText xml:space="preserve"> ADDIN EN.CITE &lt;EndNote&gt;&lt;Cite&gt;&lt;Author&gt;Zheng&lt;/Author&gt;&lt;Year&gt;2021&lt;/Year&gt;&lt;RecNum&gt;1433&lt;/RecNum&gt;&lt;DisplayText&gt;[27]&lt;/DisplayText&gt;&lt;record&gt;&lt;rec-number&gt;1433&lt;/rec-number&gt;&lt;foreign-keys&gt;&lt;key app="EN" db-id="wdzfzdxfh2vt5mer2zlvpp2trztzeezzxt5d" timestamp="1705181983" guid="aad3044e-b771-4d84-8d50-5ccb8be237ac"&gt;1433&lt;/key&gt;&lt;/foreign-keys&gt;&lt;ref-type name="Conference Proceedings"&gt;10&lt;/ref-type&gt;&lt;contributors&gt;&lt;authors&gt;&lt;author&gt;Zheng, Sixiao&lt;/author&gt;&lt;author&gt;Lu, Jiachen&lt;/author&gt;&lt;author&gt;Zhao, Hengshuang&lt;/author&gt;&lt;author&gt;Zhu, Xiatian&lt;/author&gt;&lt;author&gt;Luo, Zekun&lt;/author&gt;&lt;author&gt;Wang, Yabiao&lt;/author&gt;&lt;author&gt;Fu, Yanwei&lt;/author&gt;&lt;author&gt;Feng, Jianfeng&lt;/author&gt;&lt;author&gt;Xiang, Tao&lt;/author&gt;&lt;author&gt;Torr, Philip HS&lt;/author&gt;&lt;/authors&gt;&lt;/contributors&gt;&lt;titles&gt;&lt;title&gt;Rethinking semantic segmentation from a sequence-to-sequence perspective with transformers&lt;/title&gt;&lt;secondary-title&gt;Proceedings of the IEEE/CVF conference on computer vision and pattern recognition&lt;/secondary-title&gt;&lt;/titles&gt;&lt;pages&gt;6881-6890&lt;/pages&gt;&lt;dates&gt;&lt;year&gt;2021&lt;/year&gt;&lt;/dates&gt;&lt;urls&gt;&lt;/urls&gt;&lt;/record&gt;&lt;/Cite&gt;&lt;/EndNote&gt;</w:instrText>
      </w:r>
      <w:r w:rsidR="00D70750">
        <w:rPr>
          <w:rFonts w:eastAsia="Arial"/>
          <w:color w:val="000000" w:themeColor="text1"/>
          <w:sz w:val="22"/>
        </w:rPr>
        <w:fldChar w:fldCharType="separate"/>
      </w:r>
      <w:r w:rsidR="0009193E">
        <w:rPr>
          <w:rFonts w:eastAsia="Arial"/>
          <w:noProof/>
          <w:color w:val="000000" w:themeColor="text1"/>
          <w:sz w:val="22"/>
        </w:rPr>
        <w:t>[27]</w:t>
      </w:r>
      <w:r w:rsidR="00D70750">
        <w:rPr>
          <w:rFonts w:eastAsia="Arial"/>
          <w:color w:val="000000" w:themeColor="text1"/>
          <w:sz w:val="22"/>
        </w:rPr>
        <w:fldChar w:fldCharType="end"/>
      </w:r>
      <w:r w:rsidR="006B5DB3">
        <w:rPr>
          <w:rFonts w:eastAsia="Arial"/>
          <w:color w:val="000000" w:themeColor="text1"/>
          <w:sz w:val="22"/>
        </w:rPr>
        <w:t xml:space="preserve"> proposed a sequence-to-sequence structure</w:t>
      </w:r>
      <w:r w:rsidR="00D70750">
        <w:rPr>
          <w:rFonts w:eastAsia="Arial"/>
          <w:color w:val="000000" w:themeColor="text1"/>
          <w:sz w:val="22"/>
        </w:rPr>
        <w:t xml:space="preserve">, </w:t>
      </w:r>
      <w:proofErr w:type="spellStart"/>
      <w:r w:rsidR="00D70750">
        <w:rPr>
          <w:rFonts w:eastAsia="Arial"/>
          <w:color w:val="000000" w:themeColor="text1"/>
          <w:sz w:val="22"/>
        </w:rPr>
        <w:t>SEgementation</w:t>
      </w:r>
      <w:proofErr w:type="spellEnd"/>
      <w:r w:rsidR="00D70750">
        <w:rPr>
          <w:rFonts w:eastAsia="Arial"/>
          <w:color w:val="000000" w:themeColor="text1"/>
          <w:sz w:val="22"/>
        </w:rPr>
        <w:t xml:space="preserve"> </w:t>
      </w:r>
      <w:proofErr w:type="spellStart"/>
      <w:r w:rsidR="00D70750">
        <w:rPr>
          <w:rFonts w:eastAsia="Arial"/>
          <w:color w:val="000000" w:themeColor="text1"/>
          <w:sz w:val="22"/>
        </w:rPr>
        <w:t>TRansformer</w:t>
      </w:r>
      <w:proofErr w:type="spellEnd"/>
      <w:r w:rsidR="00D70750">
        <w:rPr>
          <w:rFonts w:eastAsia="Arial"/>
          <w:color w:val="000000" w:themeColor="text1"/>
          <w:sz w:val="22"/>
        </w:rPr>
        <w:t xml:space="preserve"> (SETR),</w:t>
      </w:r>
      <w:r w:rsidR="006B5DB3">
        <w:rPr>
          <w:rFonts w:eastAsia="Arial"/>
          <w:color w:val="000000" w:themeColor="text1"/>
          <w:sz w:val="22"/>
        </w:rPr>
        <w:t xml:space="preserve"> to treat the image segmentation tasks.</w:t>
      </w:r>
      <w:r w:rsidR="00D70750">
        <w:rPr>
          <w:rFonts w:eastAsia="Arial"/>
          <w:color w:val="000000" w:themeColor="text1"/>
          <w:sz w:val="22"/>
        </w:rPr>
        <w:t xml:space="preserve"> The transformer layer was used to encode the images through a sequence of patches. This method reached a mean Intersection over Union (mIoU) of 82.15% in the Cityscape validation dataset</w:t>
      </w:r>
      <w:r w:rsidR="00680C42">
        <w:rPr>
          <w:rFonts w:eastAsia="Arial"/>
          <w:color w:val="000000" w:themeColor="text1"/>
          <w:sz w:val="22"/>
        </w:rPr>
        <w:t xml:space="preserve"> </w:t>
      </w:r>
      <w:r w:rsidR="00680C42">
        <w:rPr>
          <w:rFonts w:eastAsia="Arial"/>
          <w:color w:val="000000" w:themeColor="text1"/>
          <w:sz w:val="22"/>
        </w:rPr>
        <w:fldChar w:fldCharType="begin"/>
      </w:r>
      <w:r w:rsidR="00680C42">
        <w:rPr>
          <w:rFonts w:eastAsia="Arial"/>
          <w:color w:val="000000" w:themeColor="text1"/>
          <w:sz w:val="22"/>
        </w:rPr>
        <w:instrText xml:space="preserve"> ADDIN EN.CITE &lt;EndNote&gt;&lt;Cite&gt;&lt;Author&gt;Cordts&lt;/Author&gt;&lt;Year&gt;2016&lt;/Year&gt;&lt;RecNum&gt;1449&lt;/RecNum&gt;&lt;DisplayText&gt;[28]&lt;/DisplayText&gt;&lt;record&gt;&lt;rec-number&gt;1449&lt;/rec-number&gt;&lt;foreign-keys&gt;&lt;key app="EN" db-id="wdzfzdxfh2vt5mer2zlvpp2trztzeezzxt5d" timestamp="1706235922"&gt;1449&lt;/key&gt;&lt;/foreign-keys&gt;&lt;ref-type name="Conference Proceedings"&gt;10&lt;/ref-type&gt;&lt;contributors&gt;&lt;authors&gt;&lt;author&gt;Cordts, Marius&lt;/author&gt;&lt;author&gt;Omran, Mohamed&lt;/author&gt;&lt;author&gt;Ramos, Sebastian&lt;/author&gt;&lt;author&gt;Rehfeld, Timo&lt;/author&gt;&lt;author&gt;Enzweiler, Markus&lt;/author&gt;&lt;author&gt;Benenson, Rodrigo&lt;/author&gt;&lt;author&gt;Franke, Uwe&lt;/author&gt;&lt;author&gt;Roth, Stefan&lt;/author&gt;&lt;author&gt;Schiele, Bernt&lt;/author&gt;&lt;/authors&gt;&lt;/contributors&gt;&lt;titles&gt;&lt;title&gt;The cityscapes dataset for semantic urban scene understanding&lt;/title&gt;&lt;secondary-title&gt;Proceedings of the IEEE conference on computer vision and pattern recognition&lt;/secondary-title&gt;&lt;/titles&gt;&lt;pages&gt;3213-3223&lt;/pages&gt;&lt;dates&gt;&lt;year&gt;2016&lt;/year&gt;&lt;/dates&gt;&lt;urls&gt;&lt;/urls&gt;&lt;/record&gt;&lt;/Cite&gt;&lt;/EndNote&gt;</w:instrText>
      </w:r>
      <w:r w:rsidR="00680C42">
        <w:rPr>
          <w:rFonts w:eastAsia="Arial"/>
          <w:color w:val="000000" w:themeColor="text1"/>
          <w:sz w:val="22"/>
        </w:rPr>
        <w:fldChar w:fldCharType="separate"/>
      </w:r>
      <w:r w:rsidR="00680C42">
        <w:rPr>
          <w:rFonts w:eastAsia="Arial"/>
          <w:noProof/>
          <w:color w:val="000000" w:themeColor="text1"/>
          <w:sz w:val="22"/>
        </w:rPr>
        <w:t>[28]</w:t>
      </w:r>
      <w:r w:rsidR="00680C42">
        <w:rPr>
          <w:rFonts w:eastAsia="Arial"/>
          <w:color w:val="000000" w:themeColor="text1"/>
          <w:sz w:val="22"/>
        </w:rPr>
        <w:fldChar w:fldCharType="end"/>
      </w:r>
      <w:r w:rsidR="00D70750">
        <w:rPr>
          <w:rFonts w:eastAsia="Arial"/>
          <w:color w:val="000000" w:themeColor="text1"/>
          <w:sz w:val="22"/>
        </w:rPr>
        <w:t xml:space="preserve">. </w:t>
      </w:r>
      <w:r w:rsidR="00670248">
        <w:rPr>
          <w:rFonts w:eastAsia="Arial"/>
          <w:color w:val="000000" w:themeColor="text1"/>
          <w:sz w:val="22"/>
        </w:rPr>
        <w:t xml:space="preserve">These attempts showed that transformer layers are good at encoding the information from the images. </w:t>
      </w:r>
      <w:r w:rsidR="00EE6F01">
        <w:rPr>
          <w:rFonts w:eastAsia="Arial"/>
          <w:color w:val="000000" w:themeColor="text1"/>
          <w:sz w:val="22"/>
        </w:rPr>
        <w:t xml:space="preserve">Transformers have also started been utilized </w:t>
      </w:r>
      <w:r w:rsidR="00F51031">
        <w:rPr>
          <w:rFonts w:eastAsia="Arial"/>
          <w:color w:val="000000" w:themeColor="text1"/>
          <w:sz w:val="22"/>
        </w:rPr>
        <w:t xml:space="preserve">and applied </w:t>
      </w:r>
      <w:r w:rsidR="00EE6F01">
        <w:rPr>
          <w:rFonts w:eastAsia="Arial"/>
          <w:color w:val="000000" w:themeColor="text1"/>
          <w:sz w:val="22"/>
        </w:rPr>
        <w:t xml:space="preserve">in the pavement crack detection. </w:t>
      </w:r>
      <w:r w:rsidR="00506ACE">
        <w:rPr>
          <w:rFonts w:eastAsia="Arial"/>
          <w:color w:val="000000" w:themeColor="text1"/>
          <w:sz w:val="22"/>
        </w:rPr>
        <w:t xml:space="preserve">Han et al. </w:t>
      </w:r>
      <w:r w:rsidR="00654E35">
        <w:rPr>
          <w:rFonts w:eastAsia="Arial"/>
          <w:color w:val="000000" w:themeColor="text1"/>
          <w:sz w:val="22"/>
        </w:rPr>
        <w:fldChar w:fldCharType="begin"/>
      </w:r>
      <w:r w:rsidR="00EC348A">
        <w:rPr>
          <w:rFonts w:eastAsia="Arial"/>
          <w:color w:val="000000" w:themeColor="text1"/>
          <w:sz w:val="22"/>
        </w:rPr>
        <w:instrText xml:space="preserve"> ADDIN EN.CITE &lt;EndNote&gt;&lt;Cite&gt;&lt;Author&gt;Han&lt;/Author&gt;&lt;Year&gt;2022&lt;/Year&gt;&lt;RecNum&gt;1436&lt;/RecNum&gt;&lt;DisplayText&gt;[29]&lt;/DisplayText&gt;&lt;record&gt;&lt;rec-number&gt;1436&lt;/rec-number&gt;&lt;foreign-keys&gt;&lt;key app="EN" db-id="wdzfzdxfh2vt5mer2zlvpp2trztzeezzxt5d" timestamp="1705269613" guid="42bd79e9-8ec5-4fb6-abc3-6f5f1f94883b"&gt;1436&lt;/key&gt;&lt;/foreign-keys&gt;&lt;ref-type name="Journal Article"&gt;17&lt;/ref-type&gt;&lt;contributors&gt;&lt;authors&gt;&lt;author&gt;Han, Chengjia&lt;/author&gt;&lt;author&gt;Ma, Tao&lt;/author&gt;&lt;author&gt;Gu, Linhao&lt;/author&gt;&lt;author&gt;Cao, Jinde&lt;/author&gt;&lt;author&gt;Shi, Xinli&lt;/author&gt;&lt;author&gt;Huang, Wei&lt;/author&gt;&lt;author&gt;Tong, Zheng&lt;/author&gt;&lt;/authors&gt;&lt;/contributors&gt;&lt;titles&gt;&lt;title&gt;Asphalt Pavement Health Prediction Based on Improved Transformer Network&lt;/title&gt;&lt;secondary-title&gt;IEEE Transactions on Intelligent Transportation Systems&lt;/secondary-title&gt;&lt;/titles&gt;&lt;periodical&gt;&lt;full-title&gt;Ieee Transactions on Intelligent Transportation Systems&lt;/full-title&gt;&lt;/periodical&gt;&lt;pages&gt;4482-4493&lt;/pages&gt;&lt;volume&gt;24&lt;/volume&gt;&lt;number&gt;4&lt;/number&gt;&lt;dates&gt;&lt;year&gt;2022&lt;/year&gt;&lt;/dates&gt;&lt;isbn&gt;1524-9050&lt;/isbn&gt;&lt;urls&gt;&lt;/urls&gt;&lt;/record&gt;&lt;/Cite&gt;&lt;/EndNote&gt;</w:instrText>
      </w:r>
      <w:r w:rsidR="00654E35">
        <w:rPr>
          <w:rFonts w:eastAsia="Arial"/>
          <w:color w:val="000000" w:themeColor="text1"/>
          <w:sz w:val="22"/>
        </w:rPr>
        <w:fldChar w:fldCharType="separate"/>
      </w:r>
      <w:r w:rsidR="00EC348A">
        <w:rPr>
          <w:rFonts w:eastAsia="Arial"/>
          <w:noProof/>
          <w:color w:val="000000" w:themeColor="text1"/>
          <w:sz w:val="22"/>
        </w:rPr>
        <w:t>[29]</w:t>
      </w:r>
      <w:r w:rsidR="00654E35">
        <w:rPr>
          <w:rFonts w:eastAsia="Arial"/>
          <w:color w:val="000000" w:themeColor="text1"/>
          <w:sz w:val="22"/>
        </w:rPr>
        <w:fldChar w:fldCharType="end"/>
      </w:r>
      <w:r w:rsidR="00654E35">
        <w:rPr>
          <w:rFonts w:eastAsia="Arial"/>
          <w:color w:val="000000" w:themeColor="text1"/>
          <w:sz w:val="22"/>
        </w:rPr>
        <w:t xml:space="preserve"> </w:t>
      </w:r>
      <w:r w:rsidR="00506ACE">
        <w:rPr>
          <w:rFonts w:eastAsia="Arial"/>
          <w:color w:val="000000" w:themeColor="text1"/>
          <w:sz w:val="22"/>
        </w:rPr>
        <w:t xml:space="preserve">proposed Transformer FRTS to predict various asphalt pavement health indicators like rutting depth and surface texture depth. </w:t>
      </w:r>
      <w:r w:rsidR="009E61F4">
        <w:rPr>
          <w:rFonts w:eastAsia="Arial"/>
          <w:color w:val="000000" w:themeColor="text1"/>
          <w:sz w:val="22"/>
        </w:rPr>
        <w:t>The</w:t>
      </w:r>
      <w:r w:rsidRPr="007A3A3A">
        <w:rPr>
          <w:rFonts w:eastAsia="Arial"/>
          <w:color w:val="000000" w:themeColor="text1"/>
          <w:sz w:val="22"/>
        </w:rPr>
        <w:t xml:space="preserve"> inherent ability</w:t>
      </w:r>
      <w:r w:rsidR="009E61F4">
        <w:rPr>
          <w:rFonts w:eastAsia="Arial"/>
          <w:color w:val="000000" w:themeColor="text1"/>
          <w:sz w:val="22"/>
        </w:rPr>
        <w:t xml:space="preserve"> of transformer</w:t>
      </w:r>
      <w:r w:rsidRPr="007A3A3A">
        <w:rPr>
          <w:rFonts w:eastAsia="Arial"/>
          <w:color w:val="000000" w:themeColor="text1"/>
          <w:sz w:val="22"/>
        </w:rPr>
        <w:t xml:space="preserve"> to model</w:t>
      </w:r>
      <w:r w:rsidR="009E61F4">
        <w:rPr>
          <w:rFonts w:eastAsia="Arial"/>
          <w:color w:val="000000" w:themeColor="text1"/>
          <w:sz w:val="22"/>
        </w:rPr>
        <w:t xml:space="preserve"> and extract</w:t>
      </w:r>
      <w:r w:rsidRPr="007A3A3A">
        <w:rPr>
          <w:rFonts w:eastAsia="Arial"/>
          <w:color w:val="000000" w:themeColor="text1"/>
          <w:sz w:val="22"/>
        </w:rPr>
        <w:t xml:space="preserve"> complex relationships and capture fine-grained details makes them well-suited for analyzing spatial patterns in pavement images. </w:t>
      </w:r>
      <w:r w:rsidR="00987C93">
        <w:rPr>
          <w:rFonts w:eastAsia="Arial"/>
          <w:color w:val="000000" w:themeColor="text1"/>
          <w:sz w:val="22"/>
        </w:rPr>
        <w:t>However, transformer</w:t>
      </w:r>
      <w:r w:rsidR="00987C93" w:rsidRPr="00987C93">
        <w:rPr>
          <w:rFonts w:eastAsia="Arial"/>
          <w:color w:val="000000" w:themeColor="text1"/>
          <w:sz w:val="22"/>
        </w:rPr>
        <w:t xml:space="preserve"> as decoders can be dependent on the specific application and the architecture of the network. In some cases, they might not be as effective as other approaches, such as CNNs, particularly when it comes to local feature extraction and pixel-level prediction tasks</w:t>
      </w:r>
      <w:r w:rsidR="00F76CF1">
        <w:rPr>
          <w:rFonts w:eastAsia="Arial"/>
          <w:color w:val="000000" w:themeColor="text1"/>
          <w:sz w:val="22"/>
        </w:rPr>
        <w:t xml:space="preserve"> </w:t>
      </w:r>
      <w:r w:rsidR="00F76CF1">
        <w:rPr>
          <w:rFonts w:eastAsia="Arial"/>
          <w:color w:val="000000" w:themeColor="text1"/>
          <w:sz w:val="22"/>
        </w:rPr>
        <w:fldChar w:fldCharType="begin"/>
      </w:r>
      <w:r w:rsidR="00EC348A">
        <w:rPr>
          <w:rFonts w:eastAsia="Arial"/>
          <w:color w:val="000000" w:themeColor="text1"/>
          <w:sz w:val="22"/>
        </w:rPr>
        <w:instrText xml:space="preserve"> ADDIN EN.CITE &lt;EndNote&gt;&lt;Cite&gt;&lt;Author&gt;Xu&lt;/Author&gt;&lt;Year&gt;2022&lt;/Year&gt;&lt;RecNum&gt;1437&lt;/RecNum&gt;&lt;DisplayText&gt;[30]&lt;/DisplayText&gt;&lt;record&gt;&lt;rec-number&gt;1437&lt;/rec-number&gt;&lt;foreign-keys&gt;&lt;key app="EN" db-id="wdzfzdxfh2vt5mer2zlvpp2trztzeezzxt5d" timestamp="1705270816" guid="a42264a6-5fe4-4577-8aba-17e043e9cdcc"&gt;1437&lt;/key&gt;&lt;/foreign-keys&gt;&lt;ref-type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00F76CF1">
        <w:rPr>
          <w:rFonts w:eastAsia="Arial"/>
          <w:color w:val="000000" w:themeColor="text1"/>
          <w:sz w:val="22"/>
        </w:rPr>
        <w:fldChar w:fldCharType="separate"/>
      </w:r>
      <w:r w:rsidR="00EC348A">
        <w:rPr>
          <w:rFonts w:eastAsia="Arial"/>
          <w:noProof/>
          <w:color w:val="000000" w:themeColor="text1"/>
          <w:sz w:val="22"/>
        </w:rPr>
        <w:t>[30]</w:t>
      </w:r>
      <w:r w:rsidR="00F76CF1">
        <w:rPr>
          <w:rFonts w:eastAsia="Arial"/>
          <w:color w:val="000000" w:themeColor="text1"/>
          <w:sz w:val="22"/>
        </w:rPr>
        <w:fldChar w:fldCharType="end"/>
      </w:r>
      <w:r w:rsidR="00987C93" w:rsidRPr="00987C93">
        <w:rPr>
          <w:rFonts w:eastAsia="Arial"/>
          <w:color w:val="000000" w:themeColor="text1"/>
          <w:sz w:val="22"/>
        </w:rPr>
        <w:t>.</w:t>
      </w:r>
      <w:r w:rsidR="00B83DAE">
        <w:rPr>
          <w:rFonts w:eastAsia="Arial"/>
          <w:color w:val="000000" w:themeColor="text1"/>
          <w:sz w:val="22"/>
        </w:rPr>
        <w:t xml:space="preserve"> </w:t>
      </w:r>
      <w:r w:rsidR="00EC348A">
        <w:rPr>
          <w:rFonts w:eastAsia="Arial"/>
          <w:color w:val="000000" w:themeColor="text1"/>
          <w:sz w:val="22"/>
        </w:rPr>
        <w:t xml:space="preserve">For example, Guo et al. </w:t>
      </w:r>
      <w:r w:rsidR="00EC348A">
        <w:rPr>
          <w:rFonts w:eastAsia="Arial"/>
          <w:color w:val="000000" w:themeColor="text1"/>
          <w:sz w:val="22"/>
        </w:rPr>
        <w:fldChar w:fldCharType="begin"/>
      </w:r>
      <w:r w:rsidR="00EC348A">
        <w:rPr>
          <w:rFonts w:eastAsia="Arial"/>
          <w:color w:val="000000" w:themeColor="text1"/>
          <w:sz w:val="22"/>
        </w:rPr>
        <w:instrText xml:space="preserve"> ADDIN EN.CITE &lt;EndNote&gt;&lt;Cite&gt;&lt;Author&gt;Guo&lt;/Author&gt;&lt;Year&gt;2023&lt;/Year&gt;&lt;RecNum&gt;1435&lt;/RecNum&gt;&lt;DisplayText&gt;[31]&lt;/DisplayText&gt;&lt;record&gt;&lt;rec-number&gt;1435&lt;/rec-number&gt;&lt;foreign-keys&gt;&lt;key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00EC348A">
        <w:rPr>
          <w:rFonts w:eastAsia="Arial"/>
          <w:color w:val="000000" w:themeColor="text1"/>
          <w:sz w:val="22"/>
        </w:rPr>
        <w:fldChar w:fldCharType="separate"/>
      </w:r>
      <w:r w:rsidR="00EC348A">
        <w:rPr>
          <w:rFonts w:eastAsia="Arial"/>
          <w:noProof/>
          <w:color w:val="000000" w:themeColor="text1"/>
          <w:sz w:val="22"/>
        </w:rPr>
        <w:t>[31]</w:t>
      </w:r>
      <w:r w:rsidR="00EC348A">
        <w:rPr>
          <w:rFonts w:eastAsia="Arial"/>
          <w:color w:val="000000" w:themeColor="text1"/>
          <w:sz w:val="22"/>
        </w:rPr>
        <w:fldChar w:fldCharType="end"/>
      </w:r>
      <w:r w:rsidR="00EC348A">
        <w:rPr>
          <w:rFonts w:eastAsia="Arial"/>
          <w:color w:val="000000" w:themeColor="text1"/>
          <w:sz w:val="22"/>
        </w:rPr>
        <w:t xml:space="preserve"> presented a Crack Transformer by integrating a swim transformer as its encoder and a Multi-Layer Perception (MLP) as its decoder to detect and segment the pavement cracks</w:t>
      </w:r>
      <w:r w:rsidR="00FD339F">
        <w:rPr>
          <w:rFonts w:eastAsia="Arial"/>
          <w:color w:val="000000" w:themeColor="text1"/>
          <w:sz w:val="22"/>
        </w:rPr>
        <w:t xml:space="preserve"> rather than using a pure Transformer model</w:t>
      </w:r>
      <w:r w:rsidR="00EC348A">
        <w:rPr>
          <w:rFonts w:eastAsia="Arial"/>
          <w:color w:val="000000" w:themeColor="text1"/>
          <w:sz w:val="22"/>
        </w:rPr>
        <w:t xml:space="preserve">. Crack datasets including CFD </w:t>
      </w:r>
      <w:r w:rsidR="00EC348A">
        <w:rPr>
          <w:rFonts w:eastAsia="Arial"/>
          <w:color w:val="000000" w:themeColor="text1"/>
          <w:sz w:val="22"/>
        </w:rPr>
        <w:fldChar w:fldCharType="begin"/>
      </w:r>
      <w:r w:rsidR="00EC348A">
        <w:rPr>
          <w:rFonts w:eastAsia="Arial"/>
          <w:color w:val="000000" w:themeColor="text1"/>
          <w:sz w:val="22"/>
        </w:rPr>
        <w:instrText xml:space="preserve"> ADDIN EN.CITE &lt;EndNote&gt;&lt;Cite&gt;&lt;Author&gt;Shi&lt;/Author&gt;&lt;Year&gt;2016&lt;/Year&gt;&lt;RecNum&gt;1450&lt;/RecNum&gt;&lt;DisplayText&gt;[32]&lt;/DisplayText&gt;&lt;record&gt;&lt;rec-number&gt;1450&lt;/rec-number&gt;&lt;foreign-keys&gt;&lt;key app="EN" db-id="wdzfzdxfh2vt5mer2zlvpp2trztzeezzxt5d" timestamp="1706236054"&gt;1450&lt;/key&gt;&lt;/foreign-keys&gt;&lt;ref-type name="Journal Article"&gt;17&lt;/ref-type&gt;&lt;contributors&gt;&lt;authors&gt;&lt;author&gt;Shi, Yong&lt;/author&gt;&lt;author&gt;Cui, Limeng&lt;/author&gt;&lt;author&gt;Qi, Zhiquan&lt;/author&gt;&lt;author&gt;Meng, Fan&lt;/author&gt;&lt;author&gt;Chen, Zhensong&lt;/author&gt;&lt;/authors&gt;&lt;/contributors&gt;&lt;titles&gt;&lt;title&gt;Automatic road crack detection using random structured forests&lt;/title&gt;&lt;secondary-title&gt;IEEE Transactions on Intelligent Transportation Systems&lt;/secondary-title&gt;&lt;/titles&gt;&lt;periodical&gt;&lt;full-title&gt;Ieee Transactions on Intelligent Transportation Systems&lt;/full-title&gt;&lt;/periodical&gt;&lt;pages&gt;3434-3445&lt;/pages&gt;&lt;volume&gt;17&lt;/volume&gt;&lt;number&gt;12&lt;/number&gt;&lt;dates&gt;&lt;year&gt;2016&lt;/year&gt;&lt;/dates&gt;&lt;isbn&gt;1524-9050&lt;/isbn&gt;&lt;urls&gt;&lt;/urls&gt;&lt;/record&gt;&lt;/Cite&gt;&lt;/EndNote&gt;</w:instrText>
      </w:r>
      <w:r w:rsidR="00EC348A">
        <w:rPr>
          <w:rFonts w:eastAsia="Arial"/>
          <w:color w:val="000000" w:themeColor="text1"/>
          <w:sz w:val="22"/>
        </w:rPr>
        <w:fldChar w:fldCharType="separate"/>
      </w:r>
      <w:r w:rsidR="00EC348A">
        <w:rPr>
          <w:rFonts w:eastAsia="Arial"/>
          <w:noProof/>
          <w:color w:val="000000" w:themeColor="text1"/>
          <w:sz w:val="22"/>
        </w:rPr>
        <w:t>[32]</w:t>
      </w:r>
      <w:r w:rsidR="00EC348A">
        <w:rPr>
          <w:rFonts w:eastAsia="Arial"/>
          <w:color w:val="000000" w:themeColor="text1"/>
          <w:sz w:val="22"/>
        </w:rPr>
        <w:fldChar w:fldCharType="end"/>
      </w:r>
      <w:r w:rsidR="00EC348A">
        <w:rPr>
          <w:rFonts w:eastAsia="Arial"/>
          <w:color w:val="000000" w:themeColor="text1"/>
          <w:sz w:val="22"/>
        </w:rPr>
        <w:t xml:space="preserve"> and Crack500 </w:t>
      </w:r>
      <w:r w:rsidR="00EC348A">
        <w:rPr>
          <w:rFonts w:eastAsia="Arial"/>
          <w:color w:val="000000" w:themeColor="text1"/>
          <w:sz w:val="22"/>
        </w:rPr>
        <w:fldChar w:fldCharType="begin"/>
      </w:r>
      <w:r w:rsidR="00EC348A">
        <w:rPr>
          <w:rFonts w:eastAsia="Arial"/>
          <w:color w:val="000000" w:themeColor="text1"/>
          <w:sz w:val="22"/>
        </w:rPr>
        <w:instrText xml:space="preserve"> ADDIN EN.CITE &lt;EndNote&gt;&lt;Cite&gt;&lt;Author&gt;Yang&lt;/Author&gt;&lt;Year&gt;2019&lt;/Year&gt;&lt;RecNum&gt;1451&lt;/RecNum&gt;&lt;DisplayText&gt;[33]&lt;/DisplayText&gt;&lt;record&gt;&lt;rec-number&gt;1451&lt;/rec-number&gt;&lt;foreign-keys&gt;&lt;key app="EN" db-id="wdzfzdxfh2vt5mer2zlvpp2trztzeezzxt5d" timestamp="1706236101"&gt;1451&lt;/key&gt;&lt;/foreign-keys&gt;&lt;ref-type name="Journal Article"&gt;17&lt;/ref-type&gt;&lt;contributors&gt;&lt;authors&gt;&lt;author&gt;Yang, Fan&lt;/author&gt;&lt;author&gt;Zhang, Lei&lt;/author&gt;&lt;author&gt;Yu, Sijia&lt;/author&gt;&lt;author&gt;Prokhorov, Danil&lt;/author&gt;&lt;author&gt;Mei, Xue&lt;/author&gt;&lt;author&gt;Ling, Haibin&lt;/author&gt;&lt;/authors&gt;&lt;/contributors&gt;&lt;titles&gt;&lt;title&gt;Feature pyramid and hierarchical boosting network for pavement crack detection&lt;/title&gt;&lt;secondary-title&gt;IEEE Transactions on Intelligent Transportation Systems&lt;/secondary-title&gt;&lt;/titles&gt;&lt;periodical&gt;&lt;full-title&gt;Ieee Transactions on Intelligent Transportation Systems&lt;/full-title&gt;&lt;/periodical&gt;&lt;pages&gt;1525-1535&lt;/pages&gt;&lt;volume&gt;21&lt;/volume&gt;&lt;number&gt;4&lt;/number&gt;&lt;dates&gt;&lt;year&gt;2019&lt;/year&gt;&lt;/dates&gt;&lt;isbn&gt;1524-9050&lt;/isbn&gt;&lt;urls&gt;&lt;/urls&gt;&lt;/record&gt;&lt;/Cite&gt;&lt;/EndNote&gt;</w:instrText>
      </w:r>
      <w:r w:rsidR="00EC348A">
        <w:rPr>
          <w:rFonts w:eastAsia="Arial"/>
          <w:color w:val="000000" w:themeColor="text1"/>
          <w:sz w:val="22"/>
        </w:rPr>
        <w:fldChar w:fldCharType="separate"/>
      </w:r>
      <w:r w:rsidR="00EC348A">
        <w:rPr>
          <w:rFonts w:eastAsia="Arial"/>
          <w:noProof/>
          <w:color w:val="000000" w:themeColor="text1"/>
          <w:sz w:val="22"/>
        </w:rPr>
        <w:t>[33]</w:t>
      </w:r>
      <w:r w:rsidR="00EC348A">
        <w:rPr>
          <w:rFonts w:eastAsia="Arial"/>
          <w:color w:val="000000" w:themeColor="text1"/>
          <w:sz w:val="22"/>
        </w:rPr>
        <w:fldChar w:fldCharType="end"/>
      </w:r>
      <w:r w:rsidR="00EC348A">
        <w:rPr>
          <w:rFonts w:eastAsia="Arial"/>
          <w:color w:val="000000" w:themeColor="text1"/>
          <w:sz w:val="22"/>
        </w:rPr>
        <w:t xml:space="preserve"> were tested and it showed that the Crack Transformer can better retrieve the </w:t>
      </w:r>
      <w:r w:rsidR="00FD339F">
        <w:rPr>
          <w:rFonts w:eastAsia="Arial"/>
          <w:color w:val="000000" w:themeColor="text1"/>
          <w:sz w:val="22"/>
        </w:rPr>
        <w:t>defect</w:t>
      </w:r>
      <w:r w:rsidR="00EC348A">
        <w:rPr>
          <w:rFonts w:eastAsia="Arial"/>
          <w:color w:val="000000" w:themeColor="text1"/>
          <w:sz w:val="22"/>
        </w:rPr>
        <w:t xml:space="preserve"> length. </w:t>
      </w:r>
      <w:r w:rsidR="00B83DAE">
        <w:rPr>
          <w:rFonts w:eastAsia="Arial"/>
          <w:color w:val="000000" w:themeColor="text1"/>
          <w:sz w:val="22"/>
        </w:rPr>
        <w:t>Given the weaknesses</w:t>
      </w:r>
      <w:r w:rsidR="002372E8">
        <w:rPr>
          <w:rFonts w:eastAsia="Arial"/>
          <w:color w:val="000000" w:themeColor="text1"/>
          <w:sz w:val="22"/>
        </w:rPr>
        <w:t xml:space="preserve"> of CNN and Transformer</w:t>
      </w:r>
      <w:r w:rsidR="00B83DAE">
        <w:rPr>
          <w:rFonts w:eastAsia="Arial"/>
          <w:color w:val="000000" w:themeColor="text1"/>
          <w:sz w:val="22"/>
        </w:rPr>
        <w:t xml:space="preserve">, it is desirable to develop a new network model to </w:t>
      </w:r>
      <w:r w:rsidR="00B83DAE" w:rsidRPr="00B83DAE">
        <w:rPr>
          <w:rFonts w:eastAsia="Arial"/>
          <w:color w:val="000000" w:themeColor="text1"/>
          <w:sz w:val="22"/>
        </w:rPr>
        <w:t>form a stronger network that can avoid weakness and utilize the strength of both</w:t>
      </w:r>
      <w:r w:rsidR="00B83DAE">
        <w:rPr>
          <w:rFonts w:eastAsia="Arial"/>
          <w:color w:val="000000" w:themeColor="text1"/>
          <w:sz w:val="22"/>
        </w:rPr>
        <w:t xml:space="preserve">. </w:t>
      </w:r>
    </w:p>
    <w:p w14:paraId="3180C256" w14:textId="14E5AEFA" w:rsidR="003B2637" w:rsidRPr="007A3A3A" w:rsidRDefault="00F76CF1" w:rsidP="003B2637">
      <w:pPr>
        <w:pStyle w:val="NormalWeb"/>
        <w:jc w:val="both"/>
        <w:rPr>
          <w:rFonts w:eastAsia="Arial"/>
          <w:color w:val="000000" w:themeColor="text1"/>
          <w:sz w:val="22"/>
        </w:rPr>
      </w:pPr>
      <w:r>
        <w:rPr>
          <w:rFonts w:eastAsia="Arial"/>
          <w:color w:val="000000" w:themeColor="text1"/>
          <w:sz w:val="22"/>
        </w:rPr>
        <w:t>Th</w:t>
      </w:r>
      <w:r w:rsidR="00DF7274">
        <w:rPr>
          <w:rFonts w:eastAsia="Arial"/>
          <w:color w:val="000000" w:themeColor="text1"/>
          <w:sz w:val="22"/>
        </w:rPr>
        <w:t>us</w:t>
      </w:r>
      <w:r>
        <w:rPr>
          <w:rFonts w:eastAsia="Arial"/>
          <w:color w:val="000000" w:themeColor="text1"/>
          <w:sz w:val="22"/>
        </w:rPr>
        <w:t>, i</w:t>
      </w:r>
      <w:r w:rsidR="003B2637" w:rsidRPr="007A3A3A">
        <w:rPr>
          <w:rFonts w:eastAsia="Arial"/>
          <w:color w:val="000000" w:themeColor="text1"/>
          <w:sz w:val="22"/>
        </w:rPr>
        <w:t>n this paper, we present a novel approach</w:t>
      </w:r>
      <w:r>
        <w:rPr>
          <w:rFonts w:eastAsia="Arial"/>
          <w:color w:val="000000" w:themeColor="text1"/>
          <w:sz w:val="22"/>
        </w:rPr>
        <w:t xml:space="preserve">, </w:t>
      </w:r>
      <w:r w:rsidRPr="00F76CF1">
        <w:rPr>
          <w:rFonts w:eastAsia="Arial"/>
          <w:color w:val="000000" w:themeColor="text1"/>
          <w:sz w:val="22"/>
        </w:rPr>
        <w:t>PoFormer</w:t>
      </w:r>
      <w:r>
        <w:rPr>
          <w:rFonts w:eastAsia="Arial"/>
          <w:color w:val="000000" w:themeColor="text1"/>
          <w:sz w:val="22"/>
        </w:rPr>
        <w:t>, which is</w:t>
      </w:r>
      <w:r w:rsidRPr="00F76CF1">
        <w:rPr>
          <w:rFonts w:eastAsia="Arial"/>
          <w:color w:val="000000" w:themeColor="text1"/>
          <w:sz w:val="22"/>
        </w:rPr>
        <w:t xml:space="preserve"> </w:t>
      </w:r>
      <w:r w:rsidR="00FD339F">
        <w:rPr>
          <w:rFonts w:eastAsia="Arial"/>
          <w:color w:val="000000" w:themeColor="text1"/>
          <w:sz w:val="22"/>
        </w:rPr>
        <w:t>a</w:t>
      </w:r>
      <w:r w:rsidRPr="00F76CF1">
        <w:rPr>
          <w:rFonts w:eastAsia="Arial"/>
          <w:color w:val="000000" w:themeColor="text1"/>
          <w:sz w:val="22"/>
        </w:rPr>
        <w:t xml:space="preserve"> Transformer</w:t>
      </w:r>
      <w:r w:rsidR="00E74DF8">
        <w:rPr>
          <w:rFonts w:eastAsia="Arial"/>
          <w:color w:val="000000" w:themeColor="text1"/>
          <w:sz w:val="22"/>
        </w:rPr>
        <w:t>-CNN</w:t>
      </w:r>
      <w:r w:rsidRPr="00F76CF1">
        <w:rPr>
          <w:rFonts w:eastAsia="Arial"/>
          <w:color w:val="000000" w:themeColor="text1"/>
          <w:sz w:val="22"/>
        </w:rPr>
        <w:t xml:space="preserve"> hybrid model</w:t>
      </w:r>
      <w:r w:rsidR="003B2637" w:rsidRPr="007A3A3A">
        <w:rPr>
          <w:rFonts w:eastAsia="Arial"/>
          <w:color w:val="000000" w:themeColor="text1"/>
          <w:sz w:val="22"/>
        </w:rPr>
        <w:t xml:space="preserve"> </w:t>
      </w:r>
      <w:r>
        <w:rPr>
          <w:rFonts w:eastAsia="Arial"/>
          <w:color w:val="000000" w:themeColor="text1"/>
          <w:sz w:val="22"/>
        </w:rPr>
        <w:t>to</w:t>
      </w:r>
      <w:r w:rsidR="003B2637" w:rsidRPr="007A3A3A">
        <w:rPr>
          <w:rFonts w:eastAsia="Arial"/>
          <w:color w:val="000000" w:themeColor="text1"/>
          <w:sz w:val="22"/>
        </w:rPr>
        <w:t xml:space="preserve"> leverage the power of transformers</w:t>
      </w:r>
      <w:r>
        <w:rPr>
          <w:rFonts w:eastAsia="Arial"/>
          <w:color w:val="000000" w:themeColor="text1"/>
          <w:sz w:val="22"/>
        </w:rPr>
        <w:t xml:space="preserve"> and CNNs</w:t>
      </w:r>
      <w:r w:rsidR="003B2637" w:rsidRPr="007A3A3A">
        <w:rPr>
          <w:rFonts w:eastAsia="Arial"/>
          <w:color w:val="000000" w:themeColor="text1"/>
          <w:sz w:val="22"/>
        </w:rPr>
        <w:t xml:space="preserve">. </w:t>
      </w:r>
      <w:r>
        <w:rPr>
          <w:rFonts w:eastAsia="Arial"/>
          <w:color w:val="000000" w:themeColor="text1"/>
          <w:sz w:val="22"/>
        </w:rPr>
        <w:t xml:space="preserve">In this model, the input images would be </w:t>
      </w:r>
      <w:r w:rsidRPr="00F76CF1">
        <w:rPr>
          <w:rFonts w:eastAsia="Arial"/>
          <w:color w:val="000000" w:themeColor="text1"/>
          <w:sz w:val="22"/>
        </w:rPr>
        <w:t>sequen</w:t>
      </w:r>
      <w:r w:rsidR="007F5994">
        <w:rPr>
          <w:rFonts w:eastAsia="Arial"/>
          <w:color w:val="000000" w:themeColor="text1"/>
          <w:sz w:val="22"/>
        </w:rPr>
        <w:t>ced</w:t>
      </w:r>
      <w:r>
        <w:rPr>
          <w:rFonts w:eastAsia="Arial"/>
          <w:color w:val="000000" w:themeColor="text1"/>
          <w:sz w:val="22"/>
        </w:rPr>
        <w:t xml:space="preserve"> first to several patches</w:t>
      </w:r>
      <w:r w:rsidR="007F5994">
        <w:rPr>
          <w:rFonts w:eastAsia="Arial"/>
          <w:color w:val="000000" w:themeColor="text1"/>
          <w:sz w:val="22"/>
        </w:rPr>
        <w:t xml:space="preserve"> and then a transformer-based encoder would be adopted to extract the pattern and information from the patches. </w:t>
      </w:r>
      <w:r w:rsidR="007D5DE4">
        <w:rPr>
          <w:rFonts w:eastAsia="Arial"/>
          <w:color w:val="000000" w:themeColor="text1"/>
          <w:sz w:val="22"/>
        </w:rPr>
        <w:t xml:space="preserve">And then, a decoder with 4 convolutional layers </w:t>
      </w:r>
      <w:r w:rsidR="005019E7">
        <w:rPr>
          <w:rFonts w:eastAsia="Arial"/>
          <w:color w:val="000000" w:themeColor="text1"/>
          <w:sz w:val="22"/>
        </w:rPr>
        <w:t>is</w:t>
      </w:r>
      <w:r w:rsidR="007D5DE4">
        <w:rPr>
          <w:rFonts w:eastAsia="Arial"/>
          <w:color w:val="000000" w:themeColor="text1"/>
          <w:sz w:val="22"/>
        </w:rPr>
        <w:t xml:space="preserve"> utilized to </w:t>
      </w:r>
      <w:r w:rsidR="005019E7">
        <w:rPr>
          <w:rFonts w:eastAsia="Arial"/>
          <w:color w:val="000000" w:themeColor="text1"/>
          <w:sz w:val="22"/>
        </w:rPr>
        <w:t xml:space="preserve">take the </w:t>
      </w:r>
      <w:r w:rsidR="005019E7" w:rsidRPr="005019E7">
        <w:rPr>
          <w:rFonts w:eastAsia="Arial"/>
          <w:color w:val="000000" w:themeColor="text1"/>
          <w:sz w:val="22"/>
        </w:rPr>
        <w:t xml:space="preserve">encoded information and spatial </w:t>
      </w:r>
      <w:r w:rsidR="005019E7">
        <w:rPr>
          <w:rFonts w:eastAsia="Arial"/>
          <w:color w:val="000000" w:themeColor="text1"/>
          <w:sz w:val="22"/>
        </w:rPr>
        <w:t>features</w:t>
      </w:r>
      <w:r w:rsidR="005019E7" w:rsidRPr="005019E7">
        <w:rPr>
          <w:rFonts w:eastAsia="Arial"/>
          <w:color w:val="000000" w:themeColor="text1"/>
          <w:sz w:val="22"/>
        </w:rPr>
        <w:t xml:space="preserve"> and reconstruct them into an output of the same size as the original image, but with segmented regions.</w:t>
      </w:r>
      <w:r w:rsidR="005019E7">
        <w:rPr>
          <w:rFonts w:eastAsia="Arial"/>
          <w:color w:val="000000" w:themeColor="text1"/>
          <w:sz w:val="22"/>
        </w:rPr>
        <w:t xml:space="preserve"> </w:t>
      </w:r>
      <w:r w:rsidR="003B2637" w:rsidRPr="007A3A3A">
        <w:rPr>
          <w:rFonts w:eastAsia="Arial"/>
          <w:color w:val="000000" w:themeColor="text1"/>
          <w:sz w:val="22"/>
        </w:rPr>
        <w:t>By adapting transformer</w:t>
      </w:r>
      <w:r w:rsidR="00E74DF8">
        <w:rPr>
          <w:rFonts w:eastAsia="Arial"/>
          <w:color w:val="000000" w:themeColor="text1"/>
          <w:sz w:val="22"/>
        </w:rPr>
        <w:t>-CNN</w:t>
      </w:r>
      <w:r w:rsidR="003B2637" w:rsidRPr="007A3A3A">
        <w:rPr>
          <w:rFonts w:eastAsia="Arial"/>
          <w:color w:val="000000" w:themeColor="text1"/>
          <w:sz w:val="22"/>
        </w:rPr>
        <w:t xml:space="preserve">-based architectures specifically for pothole detection, we aim to overcome the limitations of traditional </w:t>
      </w:r>
      <w:r w:rsidR="005019E7">
        <w:rPr>
          <w:rFonts w:eastAsia="Arial"/>
          <w:color w:val="000000" w:themeColor="text1"/>
          <w:sz w:val="22"/>
        </w:rPr>
        <w:t xml:space="preserve">CNN-only </w:t>
      </w:r>
      <w:r w:rsidR="003B2637" w:rsidRPr="007A3A3A">
        <w:rPr>
          <w:rFonts w:eastAsia="Arial"/>
          <w:color w:val="000000" w:themeColor="text1"/>
          <w:sz w:val="22"/>
        </w:rPr>
        <w:t>methods</w:t>
      </w:r>
      <w:r w:rsidR="00E74DF8">
        <w:rPr>
          <w:rFonts w:eastAsia="Arial"/>
          <w:color w:val="000000" w:themeColor="text1"/>
          <w:sz w:val="22"/>
        </w:rPr>
        <w:t>,</w:t>
      </w:r>
      <w:r w:rsidR="004941A2">
        <w:rPr>
          <w:rFonts w:eastAsia="Arial"/>
          <w:color w:val="000000" w:themeColor="text1"/>
          <w:sz w:val="22"/>
        </w:rPr>
        <w:t xml:space="preserve"> </w:t>
      </w:r>
      <w:r w:rsidR="00F5434B">
        <w:rPr>
          <w:rFonts w:eastAsia="Arial" w:hint="eastAsia"/>
          <w:color w:val="000000" w:themeColor="text1"/>
          <w:sz w:val="22"/>
          <w:lang w:eastAsia="zh-CN"/>
        </w:rPr>
        <w:t>like</w:t>
      </w:r>
      <w:r w:rsidR="004941A2">
        <w:rPr>
          <w:rFonts w:eastAsia="Arial"/>
          <w:color w:val="000000" w:themeColor="text1"/>
          <w:sz w:val="22"/>
          <w:lang w:eastAsia="zh-CN"/>
        </w:rPr>
        <w:t xml:space="preserve"> </w:t>
      </w:r>
      <w:r w:rsidR="00E74DF8">
        <w:rPr>
          <w:rFonts w:eastAsia="Arial"/>
          <w:color w:val="000000" w:themeColor="text1"/>
          <w:sz w:val="22"/>
          <w:lang w:eastAsia="zh-CN"/>
        </w:rPr>
        <w:t>l</w:t>
      </w:r>
      <w:r w:rsidR="00E74DF8" w:rsidRPr="00E74DF8">
        <w:rPr>
          <w:rFonts w:eastAsia="Arial"/>
          <w:color w:val="000000" w:themeColor="text1"/>
          <w:sz w:val="22"/>
          <w:lang w:eastAsia="zh-CN"/>
        </w:rPr>
        <w:t xml:space="preserve">imited </w:t>
      </w:r>
      <w:r w:rsidR="00E74DF8">
        <w:rPr>
          <w:rFonts w:eastAsia="Arial"/>
          <w:color w:val="000000" w:themeColor="text1"/>
          <w:sz w:val="22"/>
          <w:lang w:eastAsia="zh-CN"/>
        </w:rPr>
        <w:t>c</w:t>
      </w:r>
      <w:r w:rsidR="00E74DF8" w:rsidRPr="00E74DF8">
        <w:rPr>
          <w:rFonts w:eastAsia="Arial"/>
          <w:color w:val="000000" w:themeColor="text1"/>
          <w:sz w:val="22"/>
          <w:lang w:eastAsia="zh-CN"/>
        </w:rPr>
        <w:t xml:space="preserve">ontextual </w:t>
      </w:r>
      <w:r w:rsidR="00E74DF8">
        <w:rPr>
          <w:rFonts w:eastAsia="Arial"/>
          <w:color w:val="000000" w:themeColor="text1"/>
          <w:sz w:val="22"/>
          <w:lang w:eastAsia="zh-CN"/>
        </w:rPr>
        <w:t>u</w:t>
      </w:r>
      <w:r w:rsidR="00E74DF8" w:rsidRPr="00E74DF8">
        <w:rPr>
          <w:rFonts w:eastAsia="Arial"/>
          <w:color w:val="000000" w:themeColor="text1"/>
          <w:sz w:val="22"/>
          <w:lang w:eastAsia="zh-CN"/>
        </w:rPr>
        <w:t>nderstanding</w:t>
      </w:r>
      <w:r w:rsidR="003B2637" w:rsidRPr="007A3A3A">
        <w:rPr>
          <w:rFonts w:eastAsia="Arial"/>
          <w:color w:val="000000" w:themeColor="text1"/>
          <w:sz w:val="22"/>
        </w:rPr>
        <w:t xml:space="preserve"> </w:t>
      </w:r>
      <w:r w:rsidR="00E74DF8">
        <w:rPr>
          <w:rFonts w:eastAsia="Arial"/>
          <w:color w:val="000000" w:themeColor="text1"/>
          <w:sz w:val="22"/>
        </w:rPr>
        <w:t>and o</w:t>
      </w:r>
      <w:r w:rsidR="00E74DF8" w:rsidRPr="00E74DF8">
        <w:rPr>
          <w:rFonts w:eastAsia="Arial"/>
          <w:color w:val="000000" w:themeColor="text1"/>
          <w:sz w:val="22"/>
        </w:rPr>
        <w:t xml:space="preserve">verfitting on </w:t>
      </w:r>
      <w:r w:rsidR="00E74DF8">
        <w:rPr>
          <w:rFonts w:eastAsia="Arial"/>
          <w:color w:val="000000" w:themeColor="text1"/>
          <w:sz w:val="22"/>
        </w:rPr>
        <w:t>t</w:t>
      </w:r>
      <w:r w:rsidR="00E74DF8" w:rsidRPr="00E74DF8">
        <w:rPr>
          <w:rFonts w:eastAsia="Arial"/>
          <w:color w:val="000000" w:themeColor="text1"/>
          <w:sz w:val="22"/>
        </w:rPr>
        <w:t xml:space="preserve">extural </w:t>
      </w:r>
      <w:r w:rsidR="00E74DF8">
        <w:rPr>
          <w:rFonts w:eastAsia="Arial"/>
          <w:color w:val="000000" w:themeColor="text1"/>
          <w:sz w:val="22"/>
        </w:rPr>
        <w:t>f</w:t>
      </w:r>
      <w:r w:rsidR="00E74DF8" w:rsidRPr="00E74DF8">
        <w:rPr>
          <w:rFonts w:eastAsia="Arial"/>
          <w:color w:val="000000" w:themeColor="text1"/>
          <w:sz w:val="22"/>
        </w:rPr>
        <w:t>eatures</w:t>
      </w:r>
      <w:r w:rsidR="00E74DF8">
        <w:rPr>
          <w:rFonts w:eastAsia="Arial"/>
          <w:color w:val="000000" w:themeColor="text1"/>
          <w:sz w:val="22"/>
        </w:rPr>
        <w:t xml:space="preserve">, to </w:t>
      </w:r>
      <w:r w:rsidR="003B2637" w:rsidRPr="007A3A3A">
        <w:rPr>
          <w:rFonts w:eastAsia="Arial"/>
          <w:color w:val="000000" w:themeColor="text1"/>
          <w:sz w:val="22"/>
        </w:rPr>
        <w:t xml:space="preserve">further improve the accuracy and robustness of pothole segmentation. </w:t>
      </w:r>
      <w:r w:rsidR="00FD339F">
        <w:rPr>
          <w:rFonts w:eastAsia="Arial"/>
          <w:color w:val="000000" w:themeColor="text1"/>
          <w:sz w:val="22"/>
        </w:rPr>
        <w:t xml:space="preserve">Moreover, the transformer’s ability in capturing long-range dependencies and contextual relationships in image and the convolutional layers in extracting spatial hierarchies are fully utilized in the model. </w:t>
      </w:r>
      <w:r w:rsidR="003B2637" w:rsidRPr="007A3A3A">
        <w:rPr>
          <w:rFonts w:eastAsia="Arial"/>
          <w:color w:val="000000" w:themeColor="text1"/>
          <w:sz w:val="22"/>
        </w:rPr>
        <w:t>Through extensive experimentation and comparisons with traditional deep learning models, we demonstrate the effectiveness of our proposed approach in accurately identifying and delineating potholes from pavement images.</w:t>
      </w:r>
      <w:r w:rsidR="008B2B29">
        <w:rPr>
          <w:rFonts w:eastAsia="Arial"/>
          <w:color w:val="000000" w:themeColor="text1"/>
          <w:sz w:val="22"/>
        </w:rPr>
        <w:t xml:space="preserve"> </w:t>
      </w:r>
    </w:p>
    <w:p w14:paraId="1DA88BCF" w14:textId="768439CB" w:rsidR="008218B0" w:rsidRPr="006323A4" w:rsidRDefault="003B2637" w:rsidP="00002D96">
      <w:pPr>
        <w:pStyle w:val="NormalWeb"/>
        <w:jc w:val="both"/>
        <w:rPr>
          <w:rFonts w:eastAsia="Arial"/>
          <w:color w:val="000000" w:themeColor="text1"/>
          <w:sz w:val="22"/>
        </w:rPr>
      </w:pPr>
      <w:r w:rsidRPr="007A3A3A">
        <w:rPr>
          <w:rFonts w:eastAsia="Arial"/>
          <w:color w:val="000000" w:themeColor="text1"/>
          <w:sz w:val="22"/>
        </w:rPr>
        <w:t xml:space="preserve">In the </w:t>
      </w:r>
      <w:r w:rsidR="00B0509F">
        <w:rPr>
          <w:rFonts w:eastAsia="Arial"/>
          <w:color w:val="000000" w:themeColor="text1"/>
          <w:sz w:val="22"/>
        </w:rPr>
        <w:t>Methodology</w:t>
      </w:r>
      <w:r w:rsidRPr="007A3A3A">
        <w:rPr>
          <w:rFonts w:eastAsia="Arial"/>
          <w:color w:val="000000" w:themeColor="text1"/>
          <w:sz w:val="22"/>
        </w:rPr>
        <w:t xml:space="preserve">, we </w:t>
      </w:r>
      <w:r w:rsidR="00B0509F">
        <w:rPr>
          <w:rFonts w:eastAsia="Arial"/>
          <w:color w:val="000000" w:themeColor="text1"/>
          <w:sz w:val="22"/>
        </w:rPr>
        <w:t>introduce the PoFormer architecture, the overall evaluation proc</w:t>
      </w:r>
      <w:r w:rsidR="00F5434B">
        <w:rPr>
          <w:rFonts w:eastAsia="Arial"/>
          <w:color w:val="000000" w:themeColor="text1"/>
          <w:sz w:val="22"/>
        </w:rPr>
        <w:t>e</w:t>
      </w:r>
      <w:r w:rsidR="00B0509F">
        <w:rPr>
          <w:rFonts w:eastAsia="Arial"/>
          <w:color w:val="000000" w:themeColor="text1"/>
          <w:sz w:val="22"/>
        </w:rPr>
        <w:t xml:space="preserve">dure and the evaluation metrics we used in the work. Then, in the Results part, we present the statistics of the pothole dataset we collected and </w:t>
      </w:r>
      <w:r w:rsidRPr="007A3A3A">
        <w:rPr>
          <w:rFonts w:eastAsia="Arial"/>
          <w:color w:val="000000" w:themeColor="text1"/>
          <w:sz w:val="22"/>
        </w:rPr>
        <w:lastRenderedPageBreak/>
        <w:t>present the experimental results</w:t>
      </w:r>
      <w:r w:rsidR="00F5434B">
        <w:rPr>
          <w:rFonts w:eastAsia="Arial"/>
          <w:color w:val="000000" w:themeColor="text1"/>
          <w:sz w:val="22"/>
        </w:rPr>
        <w:t xml:space="preserve"> of testing models</w:t>
      </w:r>
      <w:r w:rsidR="00B0509F">
        <w:rPr>
          <w:rFonts w:eastAsia="Arial"/>
          <w:color w:val="000000" w:themeColor="text1"/>
          <w:sz w:val="22"/>
        </w:rPr>
        <w:t xml:space="preserve">. At last, we </w:t>
      </w:r>
      <w:r w:rsidR="00B0509F" w:rsidRPr="007A3A3A">
        <w:rPr>
          <w:rFonts w:eastAsia="Arial"/>
          <w:color w:val="000000" w:themeColor="text1"/>
          <w:sz w:val="22"/>
        </w:rPr>
        <w:t>discuss the implications of our findings</w:t>
      </w:r>
      <w:r w:rsidR="00B0509F" w:rsidRPr="007A3A3A" w:rsidDel="00B0509F">
        <w:rPr>
          <w:rFonts w:eastAsia="Arial"/>
          <w:color w:val="000000" w:themeColor="text1"/>
          <w:sz w:val="22"/>
        </w:rPr>
        <w:t xml:space="preserve"> </w:t>
      </w:r>
      <w:r w:rsidR="00B0509F">
        <w:rPr>
          <w:rFonts w:eastAsia="Arial"/>
          <w:color w:val="000000" w:themeColor="text1"/>
          <w:sz w:val="22"/>
        </w:rPr>
        <w:t xml:space="preserve">and </w:t>
      </w:r>
      <w:r w:rsidRPr="007A3A3A">
        <w:rPr>
          <w:rFonts w:eastAsia="Arial"/>
          <w:color w:val="000000" w:themeColor="text1"/>
          <w:sz w:val="22"/>
        </w:rPr>
        <w:t>conclude with remarks on the potential and future directions of transformer</w:t>
      </w:r>
      <w:r w:rsidR="00E74DF8">
        <w:rPr>
          <w:rFonts w:eastAsia="Arial"/>
          <w:color w:val="000000" w:themeColor="text1"/>
          <w:sz w:val="22"/>
        </w:rPr>
        <w:t>-CNN hybrid</w:t>
      </w:r>
      <w:r w:rsidRPr="007A3A3A">
        <w:rPr>
          <w:rFonts w:eastAsia="Arial"/>
          <w:color w:val="000000" w:themeColor="text1"/>
          <w:sz w:val="22"/>
        </w:rPr>
        <w:t xml:space="preserve"> approaches for pavement analysis.</w:t>
      </w:r>
    </w:p>
    <w:p w14:paraId="2BD1B258" w14:textId="03F82FC6" w:rsidR="00255560" w:rsidRPr="007A3A3A" w:rsidRDefault="003D5D20" w:rsidP="00DF5D73">
      <w:pPr>
        <w:pStyle w:val="Heading1"/>
      </w:pPr>
      <w:r>
        <w:t>2</w:t>
      </w:r>
      <w:r w:rsidR="00255560" w:rsidRPr="007A3A3A">
        <w:t>. Methodology</w:t>
      </w:r>
    </w:p>
    <w:p w14:paraId="26B3AC77" w14:textId="5959A266" w:rsidR="00255560" w:rsidRPr="007A3A3A" w:rsidRDefault="003D5D20" w:rsidP="00255560">
      <w:pPr>
        <w:pStyle w:val="Heading2"/>
        <w:numPr>
          <w:ilvl w:val="0"/>
          <w:numId w:val="0"/>
        </w:numPr>
        <w:rPr>
          <w:color w:val="000000" w:themeColor="text1"/>
        </w:rPr>
      </w:pPr>
      <w:r>
        <w:rPr>
          <w:color w:val="000000" w:themeColor="text1"/>
        </w:rPr>
        <w:t>2.1</w:t>
      </w:r>
      <w:r w:rsidR="00255560" w:rsidRPr="007A3A3A">
        <w:rPr>
          <w:color w:val="000000" w:themeColor="text1"/>
        </w:rPr>
        <w:t xml:space="preserve">. </w:t>
      </w:r>
      <w:r w:rsidR="003B2637" w:rsidRPr="007A3A3A">
        <w:rPr>
          <w:color w:val="000000" w:themeColor="text1"/>
        </w:rPr>
        <w:t>Po</w:t>
      </w:r>
      <w:r w:rsidR="005875B9" w:rsidRPr="007A3A3A">
        <w:rPr>
          <w:color w:val="000000" w:themeColor="text1"/>
        </w:rPr>
        <w:t>Former</w:t>
      </w:r>
    </w:p>
    <w:p w14:paraId="13820FEE" w14:textId="3F97C090" w:rsidR="0070060D" w:rsidRPr="007A3A3A" w:rsidRDefault="00296547" w:rsidP="0070060D">
      <w:pPr>
        <w:widowControl w:val="0"/>
        <w:pBdr>
          <w:top w:val="nil"/>
          <w:left w:val="nil"/>
          <w:bottom w:val="nil"/>
          <w:right w:val="nil"/>
          <w:between w:val="nil"/>
        </w:pBdr>
        <w:spacing w:line="252" w:lineRule="auto"/>
        <w:ind w:firstLine="144"/>
        <w:jc w:val="both"/>
        <w:rPr>
          <w:color w:val="000000" w:themeColor="text1"/>
          <w:sz w:val="22"/>
          <w:szCs w:val="22"/>
        </w:rPr>
      </w:pPr>
      <w:r w:rsidRPr="00296547">
        <w:rPr>
          <w:color w:val="000000" w:themeColor="text1"/>
          <w:sz w:val="22"/>
          <w:szCs w:val="22"/>
        </w:rPr>
        <w:t xml:space="preserve">The Transformer's ability to capture long-range dependencies and contextual relationships in data is a novel approach in the field of </w:t>
      </w:r>
      <w:r>
        <w:rPr>
          <w:color w:val="000000" w:themeColor="text1"/>
          <w:sz w:val="22"/>
          <w:szCs w:val="22"/>
        </w:rPr>
        <w:t xml:space="preserve">pothole </w:t>
      </w:r>
      <w:r w:rsidRPr="00296547">
        <w:rPr>
          <w:color w:val="000000" w:themeColor="text1"/>
          <w:sz w:val="22"/>
          <w:szCs w:val="22"/>
        </w:rPr>
        <w:t>image segmentation.</w:t>
      </w:r>
      <w:r>
        <w:rPr>
          <w:color w:val="000000" w:themeColor="text1"/>
          <w:sz w:val="22"/>
          <w:szCs w:val="22"/>
        </w:rPr>
        <w:t xml:space="preserve"> </w:t>
      </w:r>
      <w:r w:rsidRPr="00296547">
        <w:rPr>
          <w:color w:val="000000" w:themeColor="text1"/>
          <w:sz w:val="22"/>
          <w:szCs w:val="22"/>
        </w:rPr>
        <w:t>CNN</w:t>
      </w:r>
      <w:r>
        <w:rPr>
          <w:color w:val="000000" w:themeColor="text1"/>
          <w:sz w:val="22"/>
          <w:szCs w:val="22"/>
        </w:rPr>
        <w:t xml:space="preserve"> as the decoder</w:t>
      </w:r>
      <w:r w:rsidRPr="00296547">
        <w:rPr>
          <w:color w:val="000000" w:themeColor="text1"/>
          <w:sz w:val="22"/>
          <w:szCs w:val="22"/>
        </w:rPr>
        <w:t xml:space="preserve"> </w:t>
      </w:r>
      <w:r w:rsidR="00AA1312">
        <w:rPr>
          <w:color w:val="000000" w:themeColor="text1"/>
          <w:sz w:val="22"/>
          <w:szCs w:val="22"/>
        </w:rPr>
        <w:t>is</w:t>
      </w:r>
      <w:r w:rsidRPr="00296547">
        <w:rPr>
          <w:color w:val="000000" w:themeColor="text1"/>
          <w:sz w:val="22"/>
          <w:szCs w:val="22"/>
        </w:rPr>
        <w:t xml:space="preserve"> well-established in image processing for </w:t>
      </w:r>
      <w:r>
        <w:rPr>
          <w:color w:val="000000" w:themeColor="text1"/>
          <w:sz w:val="22"/>
          <w:szCs w:val="22"/>
        </w:rPr>
        <w:t xml:space="preserve">its </w:t>
      </w:r>
      <w:r w:rsidRPr="00296547">
        <w:rPr>
          <w:color w:val="000000" w:themeColor="text1"/>
          <w:sz w:val="22"/>
          <w:szCs w:val="22"/>
        </w:rPr>
        <w:t>ability to extract spatial hierarchies of features due to the convolutional layers</w:t>
      </w:r>
      <w:r>
        <w:rPr>
          <w:color w:val="000000" w:themeColor="text1"/>
          <w:sz w:val="22"/>
          <w:szCs w:val="22"/>
        </w:rPr>
        <w:t xml:space="preserve"> which</w:t>
      </w:r>
      <w:r w:rsidRPr="00296547">
        <w:rPr>
          <w:color w:val="000000" w:themeColor="text1"/>
          <w:sz w:val="22"/>
          <w:szCs w:val="22"/>
        </w:rPr>
        <w:t xml:space="preserve"> is crucial for accurately identifying and delineating the shapes and boundaries of potholes in varied pavement conditions.</w:t>
      </w:r>
      <w:r w:rsidR="00AA1312">
        <w:rPr>
          <w:color w:val="000000" w:themeColor="text1"/>
          <w:sz w:val="22"/>
          <w:szCs w:val="22"/>
        </w:rPr>
        <w:t xml:space="preserve"> </w:t>
      </w:r>
      <w:r w:rsidR="00FB2788">
        <w:rPr>
          <w:color w:val="000000" w:themeColor="text1"/>
          <w:sz w:val="22"/>
          <w:szCs w:val="22"/>
        </w:rPr>
        <w:t>By combining the Transformer as the encoder and CNN as the decoder in one model can take advantage of the both. Therefore, a T</w:t>
      </w:r>
      <w:r w:rsidR="00FB2788" w:rsidRPr="007A3A3A">
        <w:rPr>
          <w:color w:val="000000" w:themeColor="text1"/>
          <w:sz w:val="22"/>
          <w:szCs w:val="22"/>
        </w:rPr>
        <w:t>ransformer</w:t>
      </w:r>
      <w:r w:rsidR="00FB2788">
        <w:rPr>
          <w:color w:val="000000" w:themeColor="text1"/>
          <w:sz w:val="22"/>
          <w:szCs w:val="22"/>
        </w:rPr>
        <w:t>-CNN</w:t>
      </w:r>
      <w:r w:rsidR="00FB2788" w:rsidRPr="007A3A3A">
        <w:rPr>
          <w:color w:val="000000" w:themeColor="text1"/>
          <w:sz w:val="22"/>
          <w:szCs w:val="22"/>
        </w:rPr>
        <w:t xml:space="preserve"> hybrid model, PoFormer, is proposed in this work to segment the pothole from the pavement.</w:t>
      </w:r>
      <w:r w:rsidR="00FB2788">
        <w:rPr>
          <w:color w:val="000000" w:themeColor="text1"/>
          <w:sz w:val="22"/>
          <w:szCs w:val="22"/>
        </w:rPr>
        <w:t xml:space="preserve"> </w:t>
      </w:r>
      <w:r w:rsidR="0070060D" w:rsidRPr="00D728FD">
        <w:rPr>
          <w:rFonts w:eastAsia="Arial"/>
          <w:color w:val="000000" w:themeColor="text1"/>
          <w:sz w:val="22"/>
        </w:rPr>
        <w:t>The proposed PoFormer is designed to enhance the performance of pavement pothole detection by enlarging the receptive fields of CNN-based networks and compensating the Transformer for the loss of local fine-grained contextual information.</w:t>
      </w:r>
      <w:r w:rsidR="0070060D">
        <w:rPr>
          <w:rFonts w:eastAsia="Arial"/>
          <w:color w:val="000000" w:themeColor="text1"/>
          <w:sz w:val="22"/>
        </w:rPr>
        <w:t xml:space="preserve"> </w:t>
      </w:r>
      <w:r w:rsidR="00D34BE1" w:rsidRPr="007A3A3A">
        <w:rPr>
          <w:color w:val="000000" w:themeColor="text1"/>
          <w:sz w:val="22"/>
          <w:szCs w:val="22"/>
        </w:rPr>
        <w:t xml:space="preserve">The architecture of the proposed </w:t>
      </w:r>
      <w:r w:rsidR="005915C7" w:rsidRPr="007A3A3A">
        <w:rPr>
          <w:color w:val="000000" w:themeColor="text1"/>
          <w:sz w:val="22"/>
          <w:szCs w:val="22"/>
        </w:rPr>
        <w:t>Po</w:t>
      </w:r>
      <w:r w:rsidR="005875B9" w:rsidRPr="007A3A3A">
        <w:rPr>
          <w:color w:val="000000" w:themeColor="text1"/>
          <w:sz w:val="22"/>
          <w:szCs w:val="22"/>
        </w:rPr>
        <w:t>Former</w:t>
      </w:r>
      <w:r w:rsidR="00D34BE1" w:rsidRPr="007A3A3A">
        <w:rPr>
          <w:color w:val="000000" w:themeColor="text1"/>
          <w:sz w:val="22"/>
          <w:szCs w:val="22"/>
        </w:rPr>
        <w:t xml:space="preserve"> is shown in Figure 1.</w:t>
      </w:r>
    </w:p>
    <w:p w14:paraId="0D939DAF" w14:textId="362AB05A" w:rsidR="008F6253" w:rsidRDefault="008F6253" w:rsidP="004F182D">
      <w:pPr>
        <w:widowControl w:val="0"/>
        <w:pBdr>
          <w:top w:val="nil"/>
          <w:left w:val="nil"/>
          <w:bottom w:val="nil"/>
          <w:right w:val="nil"/>
          <w:between w:val="nil"/>
        </w:pBdr>
        <w:spacing w:line="252" w:lineRule="auto"/>
        <w:rPr>
          <w:color w:val="000000" w:themeColor="text1"/>
        </w:rPr>
      </w:pPr>
    </w:p>
    <w:p w14:paraId="353BA6BF" w14:textId="22E846CE" w:rsidR="00860579" w:rsidRPr="007A3A3A" w:rsidRDefault="00860579" w:rsidP="004F182D">
      <w:pPr>
        <w:widowControl w:val="0"/>
        <w:pBdr>
          <w:top w:val="nil"/>
          <w:left w:val="nil"/>
          <w:bottom w:val="nil"/>
          <w:right w:val="nil"/>
          <w:between w:val="nil"/>
        </w:pBdr>
        <w:spacing w:line="252" w:lineRule="auto"/>
        <w:rPr>
          <w:color w:val="000000" w:themeColor="text1"/>
        </w:rPr>
      </w:pPr>
      <w:r w:rsidRPr="00860579">
        <w:rPr>
          <w:noProof/>
          <w:color w:val="000000" w:themeColor="text1"/>
        </w:rPr>
        <w:drawing>
          <wp:inline distT="0" distB="0" distL="0" distR="0" wp14:anchorId="43F120D5" wp14:editId="62CC4B06">
            <wp:extent cx="6583680" cy="433197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583680" cy="4331970"/>
                    </a:xfrm>
                    <a:prstGeom prst="rect">
                      <a:avLst/>
                    </a:prstGeom>
                  </pic:spPr>
                </pic:pic>
              </a:graphicData>
            </a:graphic>
          </wp:inline>
        </w:drawing>
      </w:r>
    </w:p>
    <w:p w14:paraId="208FC2C6" w14:textId="133AFA26" w:rsidR="00255560" w:rsidRPr="007A3A3A" w:rsidRDefault="00255560" w:rsidP="00255560">
      <w:pPr>
        <w:widowControl w:val="0"/>
        <w:pBdr>
          <w:top w:val="nil"/>
          <w:left w:val="nil"/>
          <w:bottom w:val="nil"/>
          <w:right w:val="nil"/>
          <w:between w:val="nil"/>
        </w:pBdr>
        <w:spacing w:line="252" w:lineRule="auto"/>
        <w:jc w:val="both"/>
        <w:rPr>
          <w:color w:val="000000" w:themeColor="text1"/>
        </w:rPr>
      </w:pPr>
      <w:r w:rsidRPr="007A3A3A">
        <w:rPr>
          <w:b/>
          <w:color w:val="000000" w:themeColor="text1"/>
        </w:rPr>
        <w:t>Figure 1.</w:t>
      </w:r>
      <w:r w:rsidRPr="007A3A3A">
        <w:rPr>
          <w:color w:val="000000" w:themeColor="text1"/>
        </w:rPr>
        <w:t xml:space="preserve"> </w:t>
      </w:r>
      <w:r w:rsidR="00D34BE1" w:rsidRPr="007A3A3A">
        <w:rPr>
          <w:color w:val="000000" w:themeColor="text1"/>
        </w:rPr>
        <w:t xml:space="preserve">The architecture of the proposed </w:t>
      </w:r>
      <w:r w:rsidR="005915C7" w:rsidRPr="007A3A3A">
        <w:rPr>
          <w:color w:val="000000" w:themeColor="text1"/>
        </w:rPr>
        <w:t>Po</w:t>
      </w:r>
      <w:r w:rsidR="00900B53" w:rsidRPr="007A3A3A">
        <w:rPr>
          <w:color w:val="000000" w:themeColor="text1"/>
        </w:rPr>
        <w:t>Former</w:t>
      </w:r>
      <w:r w:rsidR="00D34BE1" w:rsidRPr="007A3A3A">
        <w:rPr>
          <w:color w:val="000000" w:themeColor="text1"/>
        </w:rPr>
        <w:t xml:space="preserve"> and its components</w:t>
      </w:r>
      <w:r w:rsidR="005915C7" w:rsidRPr="007A3A3A">
        <w:rPr>
          <w:color w:val="000000" w:themeColor="text1"/>
        </w:rPr>
        <w:t>.</w:t>
      </w:r>
      <w:r w:rsidR="00900B53" w:rsidRPr="007A3A3A">
        <w:rPr>
          <w:color w:val="000000" w:themeColor="text1"/>
        </w:rPr>
        <w:t xml:space="preserve"> (a) The overall architecture of the PoFormer model. (b) The Transformer Layer and </w:t>
      </w:r>
      <w:r w:rsidR="00833CB7" w:rsidRPr="007A3A3A">
        <w:rPr>
          <w:color w:val="000000" w:themeColor="text1"/>
        </w:rPr>
        <w:t>it is</w:t>
      </w:r>
      <w:r w:rsidR="00900B53" w:rsidRPr="007A3A3A">
        <w:rPr>
          <w:color w:val="000000" w:themeColor="text1"/>
        </w:rPr>
        <w:t xml:space="preserve"> utilized as the encoder in this model to extract the information from the images; (c) The structure of the Decoder, which is a CNN-based structure.</w:t>
      </w:r>
      <w:r w:rsidR="00636B1D">
        <w:rPr>
          <w:color w:val="000000" w:themeColor="text1"/>
        </w:rPr>
        <w:t xml:space="preserve"> (d) </w:t>
      </w:r>
      <w:r w:rsidR="004F182D">
        <w:rPr>
          <w:color w:val="000000" w:themeColor="text1"/>
        </w:rPr>
        <w:t>T</w:t>
      </w:r>
      <w:r w:rsidR="00636B1D">
        <w:rPr>
          <w:color w:val="000000" w:themeColor="text1"/>
        </w:rPr>
        <w:t xml:space="preserve">he </w:t>
      </w:r>
      <w:r w:rsidR="004F182D">
        <w:rPr>
          <w:color w:val="000000" w:themeColor="text1"/>
        </w:rPr>
        <w:t>flat encoding and position embedding.</w:t>
      </w:r>
    </w:p>
    <w:p w14:paraId="4B97314A" w14:textId="77777777" w:rsidR="00024F03" w:rsidRPr="007A3A3A" w:rsidRDefault="00024F03" w:rsidP="00024F03">
      <w:pPr>
        <w:jc w:val="both"/>
        <w:rPr>
          <w:rFonts w:eastAsia="Arial"/>
          <w:color w:val="000000" w:themeColor="text1"/>
          <w:sz w:val="22"/>
          <w:lang w:eastAsia="zh-CN"/>
        </w:rPr>
      </w:pPr>
    </w:p>
    <w:p w14:paraId="089F50E8" w14:textId="4A5A88DB" w:rsidR="00024F03" w:rsidRPr="007A3A3A" w:rsidRDefault="00024F03" w:rsidP="00024F03">
      <w:pPr>
        <w:jc w:val="both"/>
        <w:rPr>
          <w:rFonts w:eastAsia="Arial"/>
          <w:color w:val="000000" w:themeColor="text1"/>
          <w:sz w:val="22"/>
          <w:lang w:eastAsia="zh-CN"/>
        </w:rPr>
      </w:pPr>
      <w:r w:rsidRPr="007A3A3A">
        <w:rPr>
          <w:rFonts w:eastAsia="Arial"/>
          <w:color w:val="000000" w:themeColor="text1"/>
          <w:sz w:val="22"/>
        </w:rPr>
        <w:t>As illustrated in Fig</w:t>
      </w:r>
      <w:r w:rsidR="003310B8">
        <w:rPr>
          <w:rFonts w:eastAsia="Arial"/>
          <w:color w:val="000000" w:themeColor="text1"/>
          <w:sz w:val="22"/>
        </w:rPr>
        <w:t>ure</w:t>
      </w:r>
      <w:r w:rsidRPr="007A3A3A">
        <w:rPr>
          <w:rFonts w:eastAsia="Arial"/>
          <w:color w:val="000000" w:themeColor="text1"/>
          <w:sz w:val="22"/>
        </w:rPr>
        <w:t xml:space="preserve"> 1, the proposed PoFormer architecture is consisting of an image sequentialization part, an encoder and a decoder. </w:t>
      </w:r>
      <w:r w:rsidR="00B87537">
        <w:rPr>
          <w:rFonts w:eastAsia="Arial"/>
          <w:color w:val="000000" w:themeColor="text1"/>
          <w:sz w:val="22"/>
        </w:rPr>
        <w:t>T</w:t>
      </w:r>
      <w:r w:rsidRPr="007A3A3A">
        <w:rPr>
          <w:rFonts w:eastAsia="Arial"/>
          <w:color w:val="000000" w:themeColor="text1"/>
          <w:sz w:val="22"/>
        </w:rPr>
        <w:t>he resolution of images</w:t>
      </w:r>
      <w:r w:rsidR="00E04879">
        <w:rPr>
          <w:rFonts w:eastAsia="Arial"/>
          <w:color w:val="000000" w:themeColor="text1"/>
          <w:sz w:val="22"/>
        </w:rPr>
        <w:t xml:space="preserve"> in this dataset</w:t>
      </w:r>
      <w:r w:rsidRPr="007A3A3A">
        <w:rPr>
          <w:rFonts w:eastAsia="Arial"/>
          <w:color w:val="000000" w:themeColor="text1"/>
          <w:sz w:val="22"/>
        </w:rPr>
        <w:t xml:space="preserve"> </w:t>
      </w:r>
      <w:r w:rsidR="00B87537" w:rsidRPr="007A3A3A">
        <w:rPr>
          <w:rFonts w:eastAsia="Arial"/>
          <w:color w:val="000000" w:themeColor="text1"/>
          <w:sz w:val="22"/>
        </w:rPr>
        <w:t>is</w:t>
      </w:r>
      <w:r w:rsidRPr="007A3A3A">
        <w:rPr>
          <w:rFonts w:eastAsia="Arial"/>
          <w:color w:val="000000" w:themeColor="text1"/>
          <w:sz w:val="22"/>
        </w:rPr>
        <w:t xml:space="preserve"> different</w:t>
      </w:r>
      <w:r w:rsidR="00B87537">
        <w:rPr>
          <w:rFonts w:eastAsia="Arial"/>
          <w:color w:val="000000" w:themeColor="text1"/>
          <w:sz w:val="22"/>
        </w:rPr>
        <w:t xml:space="preserve"> as the images are collected from different </w:t>
      </w:r>
      <w:r w:rsidR="00AA1312">
        <w:rPr>
          <w:rFonts w:eastAsia="Arial"/>
          <w:color w:val="000000" w:themeColor="text1"/>
          <w:sz w:val="22"/>
        </w:rPr>
        <w:t>resources</w:t>
      </w:r>
      <w:r w:rsidRPr="007A3A3A">
        <w:rPr>
          <w:rFonts w:eastAsia="Arial"/>
          <w:color w:val="000000" w:themeColor="text1"/>
          <w:sz w:val="22"/>
        </w:rPr>
        <w:t>. Th</w:t>
      </w:r>
      <w:r w:rsidR="00B87537">
        <w:rPr>
          <w:rFonts w:eastAsia="Arial"/>
          <w:color w:val="000000" w:themeColor="text1"/>
          <w:sz w:val="22"/>
        </w:rPr>
        <w:t>erefore</w:t>
      </w:r>
      <w:r w:rsidRPr="007A3A3A">
        <w:rPr>
          <w:rFonts w:eastAsia="Arial"/>
          <w:color w:val="000000" w:themeColor="text1"/>
          <w:sz w:val="22"/>
        </w:rPr>
        <w:t xml:space="preserve">, the input images would be resized to </w:t>
      </w:r>
      <m:oMath>
        <m:r>
          <w:rPr>
            <w:rFonts w:ascii="Cambria Math" w:eastAsia="Arial" w:hAnsi="Cambria Math"/>
            <w:color w:val="000000" w:themeColor="text1"/>
            <w:sz w:val="22"/>
          </w:rPr>
          <m:t>256×256</m:t>
        </m:r>
      </m:oMath>
      <w:r w:rsidRPr="007A3A3A">
        <w:rPr>
          <w:rFonts w:eastAsia="Arial"/>
          <w:color w:val="000000" w:themeColor="text1"/>
          <w:sz w:val="22"/>
        </w:rPr>
        <w:t xml:space="preserve"> first before doing the image sequentialization</w:t>
      </w:r>
      <w:r w:rsidR="00B87537">
        <w:rPr>
          <w:rFonts w:eastAsia="Arial"/>
          <w:color w:val="000000" w:themeColor="text1"/>
          <w:sz w:val="22"/>
        </w:rPr>
        <w:t xml:space="preserve"> as the model requires a fixed-size input which is crucial for batch processing</w:t>
      </w:r>
      <w:r w:rsidRPr="007A3A3A">
        <w:rPr>
          <w:rFonts w:eastAsia="Arial"/>
          <w:color w:val="000000" w:themeColor="text1"/>
          <w:sz w:val="22"/>
        </w:rPr>
        <w:t xml:space="preserve">. </w:t>
      </w:r>
      <w:r w:rsidR="00C03BC1">
        <w:rPr>
          <w:rFonts w:eastAsia="Arial"/>
          <w:color w:val="000000" w:themeColor="text1"/>
          <w:sz w:val="22"/>
        </w:rPr>
        <w:t xml:space="preserve">Moreover, resizing to </w:t>
      </w:r>
      <m:oMath>
        <m:r>
          <w:rPr>
            <w:rFonts w:ascii="Cambria Math" w:eastAsia="Arial" w:hAnsi="Cambria Math"/>
            <w:color w:val="000000" w:themeColor="text1"/>
            <w:sz w:val="22"/>
          </w:rPr>
          <m:t>256×256</m:t>
        </m:r>
      </m:oMath>
      <w:r w:rsidR="00C03BC1">
        <w:rPr>
          <w:rFonts w:eastAsia="Arial"/>
          <w:color w:val="000000" w:themeColor="text1"/>
          <w:sz w:val="22"/>
        </w:rPr>
        <w:t xml:space="preserve"> helps to reduce the computational burden, making the training and inference processes more efficient. </w:t>
      </w:r>
      <w:r w:rsidR="00AA1312">
        <w:rPr>
          <w:rFonts w:eastAsia="Arial"/>
          <w:color w:val="000000" w:themeColor="text1"/>
          <w:sz w:val="22"/>
        </w:rPr>
        <w:t>Because the transformer layer asks sequence data as its input, the resized</w:t>
      </w:r>
      <w:r w:rsidRPr="007A3A3A">
        <w:rPr>
          <w:rFonts w:eastAsia="Arial"/>
          <w:color w:val="000000" w:themeColor="text1"/>
          <w:sz w:val="22"/>
        </w:rPr>
        <w:t xml:space="preserve"> 2D images would be transferred to one-dimensional sequences to meet the requirement of the input to a transformer layer. </w:t>
      </w:r>
      <w:r w:rsidRPr="007A3A3A">
        <w:rPr>
          <w:rFonts w:eastAsia="Arial" w:hint="eastAsia"/>
          <w:color w:val="000000" w:themeColor="text1"/>
          <w:sz w:val="22"/>
          <w:lang w:eastAsia="zh-CN"/>
        </w:rPr>
        <w:t>T</w:t>
      </w:r>
      <w:r w:rsidRPr="007A3A3A">
        <w:rPr>
          <w:rFonts w:eastAsia="Arial"/>
          <w:color w:val="000000" w:themeColor="text1"/>
          <w:sz w:val="22"/>
        </w:rPr>
        <w:t xml:space="preserve">he model intakes a pavement image and </w:t>
      </w:r>
      <w:r w:rsidRPr="007A3A3A">
        <w:rPr>
          <w:rFonts w:eastAsia="Arial"/>
          <w:color w:val="000000" w:themeColor="text1"/>
          <w:sz w:val="22"/>
        </w:rPr>
        <w:lastRenderedPageBreak/>
        <w:t xml:space="preserve">partitions it into </w:t>
      </w:r>
      <w:r w:rsidR="00865B9A" w:rsidRPr="00865B9A">
        <w:rPr>
          <w:rFonts w:eastAsia="Arial"/>
          <w:i/>
          <w:iCs/>
          <w:color w:val="000000" w:themeColor="text1"/>
          <w:sz w:val="22"/>
        </w:rPr>
        <w:t>n</w:t>
      </w:r>
      <w:r w:rsidRPr="007A3A3A">
        <w:rPr>
          <w:rFonts w:eastAsia="Arial"/>
          <w:color w:val="000000" w:themeColor="text1"/>
          <w:sz w:val="22"/>
        </w:rPr>
        <w:t xml:space="preserve"> patches</w:t>
      </w:r>
      <w:r w:rsidR="0089272D">
        <w:rPr>
          <w:rFonts w:eastAsia="Arial"/>
          <w:color w:val="000000" w:themeColor="text1"/>
          <w:sz w:val="22"/>
        </w:rPr>
        <w:t xml:space="preserve"> (in this case, each patch has a resolution of </w:t>
      </w:r>
      <m:oMath>
        <m:r>
          <w:rPr>
            <w:rFonts w:ascii="Cambria Math" w:eastAsia="Arial" w:hAnsi="Cambria Math"/>
            <w:color w:val="000000" w:themeColor="text1"/>
            <w:sz w:val="22"/>
          </w:rPr>
          <m:t>16×16</m:t>
        </m:r>
      </m:oMath>
      <w:r w:rsidR="0089272D">
        <w:rPr>
          <w:rFonts w:eastAsia="Arial"/>
          <w:color w:val="000000" w:themeColor="text1"/>
          <w:sz w:val="22"/>
        </w:rPr>
        <w:t xml:space="preserve">, therefore, </w:t>
      </w:r>
      <w:r w:rsidR="0089272D" w:rsidRPr="004F182D">
        <w:rPr>
          <w:rFonts w:eastAsia="Arial"/>
          <w:i/>
          <w:iCs/>
          <w:color w:val="000000" w:themeColor="text1"/>
          <w:sz w:val="22"/>
        </w:rPr>
        <w:t>n</w:t>
      </w:r>
      <w:r w:rsidR="0089272D">
        <w:rPr>
          <w:rFonts w:eastAsia="Arial"/>
          <w:color w:val="000000" w:themeColor="text1"/>
          <w:sz w:val="22"/>
        </w:rPr>
        <w:t xml:space="preserve"> equals to </w:t>
      </w:r>
      <w:r w:rsidR="00AA5166">
        <w:rPr>
          <w:rFonts w:eastAsia="Arial"/>
          <w:color w:val="000000" w:themeColor="text1"/>
          <w:sz w:val="22"/>
        </w:rPr>
        <w:t>256</w:t>
      </w:r>
      <w:r w:rsidR="0089272D">
        <w:rPr>
          <w:rFonts w:eastAsia="Arial"/>
          <w:color w:val="000000" w:themeColor="text1"/>
          <w:sz w:val="22"/>
        </w:rPr>
        <w:t>)</w:t>
      </w:r>
      <w:r w:rsidRPr="007A3A3A">
        <w:rPr>
          <w:rFonts w:eastAsia="Arial"/>
          <w:color w:val="000000" w:themeColor="text1"/>
          <w:sz w:val="22"/>
        </w:rPr>
        <w:t xml:space="preserve">. </w:t>
      </w:r>
      <w:r w:rsidR="004F182D">
        <w:rPr>
          <w:rFonts w:eastAsia="Arial"/>
          <w:color w:val="000000" w:themeColor="text1"/>
          <w:sz w:val="22"/>
        </w:rPr>
        <w:t>As shown in Figure 1 (d), t</w:t>
      </w:r>
      <w:r w:rsidRPr="007A3A3A">
        <w:rPr>
          <w:rFonts w:eastAsia="Arial"/>
          <w:color w:val="000000" w:themeColor="text1"/>
          <w:sz w:val="22"/>
        </w:rPr>
        <w:t xml:space="preserve">hese patches undergo a linear transformation to obtain flat </w:t>
      </w:r>
      <w:r w:rsidR="004F182D">
        <w:rPr>
          <w:rFonts w:eastAsia="Arial"/>
          <w:color w:val="000000" w:themeColor="text1"/>
          <w:sz w:val="22"/>
        </w:rPr>
        <w:t>encodings</w:t>
      </w:r>
      <w:r w:rsidR="004F182D" w:rsidRPr="007A3A3A">
        <w:rPr>
          <w:rFonts w:eastAsia="Arial"/>
          <w:color w:val="000000" w:themeColor="text1"/>
          <w:sz w:val="22"/>
        </w:rPr>
        <w:t xml:space="preserve"> </w:t>
      </w:r>
      <w:r w:rsidRPr="007A3A3A">
        <w:rPr>
          <w:rFonts w:eastAsia="Arial"/>
          <w:color w:val="000000" w:themeColor="text1"/>
          <w:sz w:val="22"/>
        </w:rPr>
        <w:t>(</w:t>
      </w:r>
      <w:r w:rsidRPr="00865B9A">
        <w:rPr>
          <w:rFonts w:eastAsia="Arial"/>
          <w:i/>
          <w:iCs/>
          <w:color w:val="000000" w:themeColor="text1"/>
          <w:sz w:val="22"/>
        </w:rPr>
        <w:t>E</w:t>
      </w:r>
      <w:r w:rsidRPr="007A3A3A">
        <w:rPr>
          <w:rFonts w:eastAsia="Arial"/>
          <w:color w:val="000000" w:themeColor="text1"/>
          <w:sz w:val="22"/>
        </w:rPr>
        <w:t xml:space="preserve">) with an added positional </w:t>
      </w:r>
      <w:r w:rsidR="004F182D" w:rsidRPr="007A3A3A">
        <w:rPr>
          <w:rFonts w:eastAsia="Arial"/>
          <w:color w:val="000000" w:themeColor="text1"/>
          <w:sz w:val="22"/>
        </w:rPr>
        <w:t>e</w:t>
      </w:r>
      <w:r w:rsidR="004F182D">
        <w:rPr>
          <w:rFonts w:eastAsia="Arial"/>
          <w:color w:val="000000" w:themeColor="text1"/>
          <w:sz w:val="22"/>
        </w:rPr>
        <w:t>mbedding</w:t>
      </w:r>
      <w:r w:rsidR="004F182D" w:rsidRPr="007A3A3A">
        <w:rPr>
          <w:rFonts w:eastAsia="Arial"/>
          <w:color w:val="000000" w:themeColor="text1"/>
          <w:sz w:val="22"/>
        </w:rPr>
        <w:t xml:space="preserve"> </w:t>
      </w:r>
      <w:r w:rsidRPr="007A3A3A">
        <w:rPr>
          <w:rFonts w:eastAsia="Arial"/>
          <w:color w:val="000000" w:themeColor="text1"/>
          <w:sz w:val="22"/>
        </w:rPr>
        <w:t>(</w:t>
      </w:r>
      <w:r w:rsidRPr="007A3A3A">
        <w:rPr>
          <w:rFonts w:eastAsia="Arial"/>
          <w:i/>
          <w:iCs/>
          <w:color w:val="000000" w:themeColor="text1"/>
          <w:sz w:val="22"/>
        </w:rPr>
        <w:t>P)</w:t>
      </w:r>
      <w:r w:rsidRPr="007A3A3A">
        <w:rPr>
          <w:rFonts w:eastAsia="Arial"/>
          <w:color w:val="000000" w:themeColor="text1"/>
          <w:sz w:val="22"/>
        </w:rPr>
        <w:t xml:space="preserve">, formalized as </w:t>
      </w:r>
      <w:r w:rsidR="004F182D" w:rsidRPr="007A3A3A">
        <w:rPr>
          <w:rFonts w:eastAsia="Arial"/>
          <w:i/>
          <w:iCs/>
          <w:color w:val="000000" w:themeColor="text1"/>
          <w:sz w:val="22"/>
        </w:rPr>
        <w:t>P</w:t>
      </w:r>
      <w:r w:rsidR="004F182D" w:rsidRPr="007A3A3A">
        <w:rPr>
          <w:rFonts w:eastAsia="Arial"/>
          <w:color w:val="000000" w:themeColor="text1"/>
          <w:sz w:val="22"/>
        </w:rPr>
        <w:t>(</w:t>
      </w:r>
      <w:r w:rsidR="004F182D" w:rsidRPr="007A3A3A">
        <w:rPr>
          <w:rFonts w:eastAsia="Arial"/>
          <w:i/>
          <w:iCs/>
          <w:color w:val="000000" w:themeColor="text1"/>
          <w:sz w:val="22"/>
        </w:rPr>
        <w:t>i</w:t>
      </w:r>
      <w:r w:rsidR="004F182D" w:rsidRPr="007A3A3A">
        <w:rPr>
          <w:rFonts w:eastAsia="Arial"/>
          <w:color w:val="000000" w:themeColor="text1"/>
          <w:sz w:val="22"/>
        </w:rPr>
        <w:t>)</w:t>
      </w:r>
      <w:r w:rsidR="004F182D">
        <w:rPr>
          <w:rFonts w:eastAsia="Arial"/>
          <w:color w:val="000000" w:themeColor="text1"/>
          <w:sz w:val="22"/>
        </w:rPr>
        <w:t>+</w:t>
      </w:r>
      <w:r w:rsidRPr="007A3A3A">
        <w:rPr>
          <w:rFonts w:eastAsia="Arial"/>
          <w:i/>
          <w:iCs/>
          <w:color w:val="000000" w:themeColor="text1"/>
          <w:sz w:val="22"/>
        </w:rPr>
        <w:t>E</w:t>
      </w:r>
      <w:r w:rsidRPr="007A3A3A">
        <w:rPr>
          <w:rFonts w:eastAsia="Arial"/>
          <w:color w:val="000000" w:themeColor="text1"/>
          <w:sz w:val="22"/>
        </w:rPr>
        <w:t>(</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where </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is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patch and </w:t>
      </w:r>
      <w:r w:rsidRPr="007A3A3A">
        <w:rPr>
          <w:rFonts w:eastAsia="Arial"/>
          <w:i/>
          <w:iCs/>
          <w:color w:val="000000" w:themeColor="text1"/>
          <w:sz w:val="22"/>
        </w:rPr>
        <w:t>P</w:t>
      </w:r>
      <w:r w:rsidRPr="007A3A3A">
        <w:rPr>
          <w:rFonts w:eastAsia="Arial"/>
          <w:color w:val="000000" w:themeColor="text1"/>
          <w:sz w:val="22"/>
        </w:rPr>
        <w:t>(</w:t>
      </w:r>
      <w:r w:rsidRPr="007A3A3A">
        <w:rPr>
          <w:rFonts w:eastAsia="Arial"/>
          <w:i/>
          <w:iCs/>
          <w:color w:val="000000" w:themeColor="text1"/>
          <w:sz w:val="22"/>
        </w:rPr>
        <w:t>i</w:t>
      </w:r>
      <w:r w:rsidRPr="007A3A3A">
        <w:rPr>
          <w:rFonts w:eastAsia="Arial"/>
          <w:color w:val="000000" w:themeColor="text1"/>
          <w:sz w:val="22"/>
        </w:rPr>
        <w:t>) is its corresponding positional e</w:t>
      </w:r>
      <w:r w:rsidR="004F182D">
        <w:rPr>
          <w:rFonts w:eastAsia="Arial"/>
          <w:color w:val="000000" w:themeColor="text1"/>
          <w:sz w:val="22"/>
        </w:rPr>
        <w:t>mbedding</w:t>
      </w:r>
      <w:r w:rsidRPr="007A3A3A">
        <w:rPr>
          <w:rFonts w:eastAsia="Arial"/>
          <w:color w:val="000000" w:themeColor="text1"/>
          <w:sz w:val="22"/>
        </w:rPr>
        <w:t>. This positional information is vital in maintaining the geometric fidelity of the patches, which is paramount in accurately segmenting the intricate features of potholes.</w:t>
      </w:r>
    </w:p>
    <w:p w14:paraId="62EF9B9D" w14:textId="77777777" w:rsidR="00024F03" w:rsidRPr="007A3A3A" w:rsidRDefault="00024F03" w:rsidP="00024F03">
      <w:pPr>
        <w:jc w:val="both"/>
        <w:rPr>
          <w:rFonts w:eastAsia="Arial"/>
          <w:color w:val="000000" w:themeColor="text1"/>
          <w:sz w:val="22"/>
        </w:rPr>
      </w:pPr>
    </w:p>
    <w:p w14:paraId="1D31C3E0" w14:textId="51F7B971" w:rsidR="00024F03" w:rsidRPr="007A3A3A" w:rsidRDefault="000547AB" w:rsidP="00024F03">
      <w:pPr>
        <w:jc w:val="both"/>
        <w:rPr>
          <w:rFonts w:eastAsia="Arial"/>
          <w:color w:val="000000" w:themeColor="text1"/>
          <w:sz w:val="22"/>
        </w:rPr>
      </w:pPr>
      <w:r w:rsidRPr="007A3A3A">
        <w:rPr>
          <w:rFonts w:eastAsia="Arial" w:hint="eastAsia"/>
          <w:color w:val="000000" w:themeColor="text1"/>
          <w:sz w:val="22"/>
          <w:lang w:eastAsia="zh-CN"/>
        </w:rPr>
        <w:t>In</w:t>
      </w:r>
      <w:r w:rsidRPr="007A3A3A">
        <w:rPr>
          <w:rFonts w:eastAsia="Arial"/>
          <w:color w:val="000000" w:themeColor="text1"/>
          <w:sz w:val="22"/>
          <w:lang w:eastAsia="zh-CN"/>
        </w:rPr>
        <w:t xml:space="preserve"> </w:t>
      </w:r>
      <w:r w:rsidR="00024F03" w:rsidRPr="007A3A3A">
        <w:rPr>
          <w:rFonts w:eastAsia="Arial"/>
          <w:color w:val="000000" w:themeColor="text1"/>
          <w:sz w:val="22"/>
        </w:rPr>
        <w:t xml:space="preserve">the encoder, the patch embeddings are processed through </w:t>
      </w:r>
      <w:r w:rsidR="00024F03" w:rsidRPr="007A3A3A">
        <w:rPr>
          <w:rFonts w:eastAsia="Arial"/>
          <w:i/>
          <w:iCs/>
          <w:color w:val="000000" w:themeColor="text1"/>
          <w:sz w:val="22"/>
        </w:rPr>
        <w:t>N</w:t>
      </w:r>
      <w:r w:rsidR="00024F03" w:rsidRPr="007A3A3A">
        <w:rPr>
          <w:rFonts w:eastAsia="Arial"/>
          <w:color w:val="000000" w:themeColor="text1"/>
          <w:sz w:val="22"/>
        </w:rPr>
        <w:t xml:space="preserve"> Transformer layers</w:t>
      </w:r>
      <w:r w:rsidR="00C3670A">
        <w:rPr>
          <w:rFonts w:eastAsia="Arial"/>
          <w:color w:val="000000" w:themeColor="text1"/>
          <w:sz w:val="22"/>
        </w:rPr>
        <w:t xml:space="preserve"> (N=12 in this case)</w:t>
      </w:r>
      <w:r w:rsidR="00024F03" w:rsidRPr="007A3A3A">
        <w:rPr>
          <w:rFonts w:eastAsia="Arial"/>
          <w:color w:val="000000" w:themeColor="text1"/>
          <w:sz w:val="22"/>
        </w:rPr>
        <w:t xml:space="preserve">. Each layer is composed of multi-head attention </w:t>
      </w:r>
      <w:r w:rsidRPr="007A3A3A">
        <w:rPr>
          <w:rFonts w:eastAsia="Arial"/>
          <w:color w:val="000000" w:themeColor="text1"/>
          <w:sz w:val="22"/>
        </w:rPr>
        <w:t>(</w:t>
      </w:r>
      <w:r w:rsidR="00024F03" w:rsidRPr="007A3A3A">
        <w:rPr>
          <w:rFonts w:eastAsia="Arial"/>
          <w:i/>
          <w:iCs/>
          <w:color w:val="000000" w:themeColor="text1"/>
          <w:sz w:val="22"/>
        </w:rPr>
        <w:t>A</w:t>
      </w:r>
      <w:r w:rsidRPr="007A3A3A">
        <w:rPr>
          <w:rFonts w:eastAsia="Arial"/>
          <w:i/>
          <w:iCs/>
          <w:color w:val="000000" w:themeColor="text1"/>
          <w:sz w:val="22"/>
        </w:rPr>
        <w:t>)</w:t>
      </w:r>
      <w:r w:rsidR="00024F03" w:rsidRPr="007A3A3A">
        <w:rPr>
          <w:rFonts w:eastAsia="Arial"/>
          <w:color w:val="000000" w:themeColor="text1"/>
          <w:sz w:val="22"/>
        </w:rPr>
        <w:t xml:space="preserve"> and a position-wise feed-forward network </w:t>
      </w:r>
      <w:r w:rsidRPr="007A3A3A">
        <w:rPr>
          <w:rFonts w:eastAsia="Arial"/>
          <w:color w:val="000000" w:themeColor="text1"/>
          <w:sz w:val="22"/>
        </w:rPr>
        <w:t>(</w:t>
      </w:r>
      <w:r w:rsidR="00024F03" w:rsidRPr="007A3A3A">
        <w:rPr>
          <w:rFonts w:eastAsia="Arial"/>
          <w:i/>
          <w:iCs/>
          <w:color w:val="000000" w:themeColor="text1"/>
          <w:sz w:val="22"/>
        </w:rPr>
        <w:t>F</w:t>
      </w:r>
      <w:r w:rsidRPr="007A3A3A">
        <w:rPr>
          <w:rFonts w:eastAsia="Arial"/>
          <w:i/>
          <w:iCs/>
          <w:color w:val="000000" w:themeColor="text1"/>
          <w:sz w:val="22"/>
        </w:rPr>
        <w:t>)</w:t>
      </w:r>
      <w:r w:rsidR="00024F03" w:rsidRPr="007A3A3A">
        <w:rPr>
          <w:rFonts w:eastAsia="Arial"/>
          <w:color w:val="000000" w:themeColor="text1"/>
          <w:sz w:val="22"/>
        </w:rPr>
        <w:t xml:space="preserve">, with residual connections and layer normalization </w:t>
      </w:r>
      <w:r w:rsidRPr="007A3A3A">
        <w:rPr>
          <w:rFonts w:eastAsia="Arial"/>
          <w:color w:val="000000" w:themeColor="text1"/>
          <w:sz w:val="22"/>
        </w:rPr>
        <w:t>(</w:t>
      </w:r>
      <w:r w:rsidR="00C3670A">
        <w:rPr>
          <w:rFonts w:eastAsia="Arial"/>
          <w:color w:val="000000" w:themeColor="text1"/>
          <w:sz w:val="22"/>
        </w:rPr>
        <w:t>Translayer</w:t>
      </w:r>
      <w:r w:rsidR="00024F03" w:rsidRPr="004F182D">
        <w:rPr>
          <w:rFonts w:eastAsia="Arial"/>
          <w:color w:val="000000" w:themeColor="text1"/>
          <w:sz w:val="22"/>
        </w:rPr>
        <w:t>Norm</w:t>
      </w:r>
      <w:r w:rsidRPr="007A3A3A">
        <w:rPr>
          <w:rFonts w:eastAsia="Arial"/>
          <w:i/>
          <w:iCs/>
          <w:color w:val="000000" w:themeColor="text1"/>
          <w:sz w:val="22"/>
        </w:rPr>
        <w:t>)</w:t>
      </w:r>
      <w:r w:rsidR="00024F03" w:rsidRPr="007A3A3A">
        <w:rPr>
          <w:rFonts w:eastAsia="Arial"/>
          <w:color w:val="000000" w:themeColor="text1"/>
          <w:sz w:val="22"/>
        </w:rPr>
        <w:t xml:space="preserve"> applied before each sub-layer. </w:t>
      </w:r>
      <w:r w:rsidR="00C61A70" w:rsidRPr="007A3A3A">
        <w:rPr>
          <w:rFonts w:eastAsia="Arial"/>
          <w:color w:val="000000" w:themeColor="text1"/>
          <w:sz w:val="22"/>
        </w:rPr>
        <w:t>Multi-head attention</w:t>
      </w:r>
      <w:r w:rsidR="00DF017F">
        <w:rPr>
          <w:rFonts w:eastAsia="Arial"/>
          <w:color w:val="000000" w:themeColor="text1"/>
          <w:sz w:val="22"/>
        </w:rPr>
        <w:t xml:space="preserve"> </w:t>
      </w:r>
      <w:r w:rsidR="00DF017F">
        <w:rPr>
          <w:rFonts w:eastAsia="Arial"/>
          <w:color w:val="000000" w:themeColor="text1"/>
          <w:sz w:val="22"/>
        </w:rPr>
        <w:fldChar w:fldCharType="begin"/>
      </w:r>
      <w:r w:rsidR="0009193E">
        <w:rPr>
          <w:rFonts w:eastAsia="Arial"/>
          <w:color w:val="000000" w:themeColor="text1"/>
          <w:sz w:val="22"/>
        </w:rPr>
        <w:instrText xml:space="preserve"> ADDIN EN.CITE &lt;EndNote&gt;&lt;Cite&gt;&lt;Author&gt;Dosovitskiy&lt;/Author&gt;&lt;Year&gt;2020&lt;/Year&gt;&lt;RecNum&gt;1434&lt;/RecNum&gt;&lt;DisplayText&gt;[23]&lt;/DisplayText&gt;&lt;record&gt;&lt;rec-number&gt;1434&lt;/rec-number&gt;&lt;foreign-keys&gt;&lt;key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DF017F">
        <w:rPr>
          <w:rFonts w:eastAsia="Arial"/>
          <w:color w:val="000000" w:themeColor="text1"/>
          <w:sz w:val="22"/>
        </w:rPr>
        <w:fldChar w:fldCharType="separate"/>
      </w:r>
      <w:r w:rsidR="0009193E">
        <w:rPr>
          <w:rFonts w:eastAsia="Arial"/>
          <w:noProof/>
          <w:color w:val="000000" w:themeColor="text1"/>
          <w:sz w:val="22"/>
        </w:rPr>
        <w:t>[23]</w:t>
      </w:r>
      <w:r w:rsidR="00DF017F">
        <w:rPr>
          <w:rFonts w:eastAsia="Arial"/>
          <w:color w:val="000000" w:themeColor="text1"/>
          <w:sz w:val="22"/>
        </w:rPr>
        <w:fldChar w:fldCharType="end"/>
      </w:r>
      <w:r w:rsidR="00C61A70" w:rsidRPr="007A3A3A">
        <w:rPr>
          <w:rFonts w:eastAsia="Arial"/>
          <w:color w:val="000000" w:themeColor="text1"/>
          <w:sz w:val="22"/>
        </w:rPr>
        <w:t xml:space="preserve"> is utilized in the encoder to capture complex dependencies and handle sequential data. </w:t>
      </w:r>
      <w:r w:rsidR="00EB548D">
        <w:rPr>
          <w:rFonts w:eastAsia="Arial"/>
          <w:color w:val="000000" w:themeColor="text1"/>
          <w:sz w:val="22"/>
        </w:rPr>
        <w:t xml:space="preserve">Note that </w:t>
      </w:r>
      <w:r w:rsidR="00EB548D">
        <w:rPr>
          <w:rFonts w:eastAsia="Arial"/>
          <w:color w:val="000000" w:themeColor="text1"/>
          <w:sz w:val="22"/>
          <w:lang w:eastAsia="zh-CN"/>
        </w:rPr>
        <w:t>t</w:t>
      </w:r>
      <w:r w:rsidR="00C61A70" w:rsidRPr="007A3A3A">
        <w:rPr>
          <w:rFonts w:eastAsia="Arial" w:hint="eastAsia"/>
          <w:color w:val="000000" w:themeColor="text1"/>
          <w:sz w:val="22"/>
          <w:lang w:eastAsia="zh-CN"/>
        </w:rPr>
        <w:t>he</w:t>
      </w:r>
      <w:r w:rsidR="00C61A70" w:rsidRPr="007A3A3A">
        <w:rPr>
          <w:rFonts w:eastAsia="Arial"/>
          <w:color w:val="000000" w:themeColor="text1"/>
          <w:sz w:val="22"/>
          <w:lang w:eastAsia="zh-CN"/>
        </w:rPr>
        <w:t xml:space="preserve"> </w:t>
      </w:r>
      <w:r w:rsidR="00C61A70" w:rsidRPr="007A3A3A">
        <w:rPr>
          <w:rFonts w:eastAsia="Arial"/>
          <w:color w:val="000000" w:themeColor="text1"/>
          <w:sz w:val="22"/>
        </w:rPr>
        <w:t xml:space="preserve">multi-head attention is an extension of attention mechanisms, which allows the model to jointly attend to information from different representation subspaces at different positions. </w:t>
      </w:r>
      <w:r w:rsidR="00024F03" w:rsidRPr="007A3A3A">
        <w:rPr>
          <w:rFonts w:eastAsia="Arial"/>
          <w:color w:val="000000" w:themeColor="text1"/>
          <w:sz w:val="22"/>
        </w:rPr>
        <w:t>The multi-head attention is defined as:</w:t>
      </w:r>
    </w:p>
    <w:p w14:paraId="19341782" w14:textId="77777777" w:rsidR="00024F03" w:rsidRPr="007A3A3A" w:rsidRDefault="00024F03" w:rsidP="00024F03">
      <w:pPr>
        <w:jc w:val="both"/>
        <w:rPr>
          <w:rFonts w:eastAsia="Arial"/>
          <w:color w:val="000000" w:themeColor="text1"/>
          <w:sz w:val="22"/>
        </w:rPr>
      </w:pPr>
    </w:p>
    <w:p w14:paraId="7E76935D" w14:textId="0A86D3F0" w:rsidR="00024F03" w:rsidRPr="007A3A3A" w:rsidRDefault="00024F03" w:rsidP="00024F03">
      <w:pPr>
        <w:jc w:val="both"/>
        <w:rPr>
          <w:rFonts w:eastAsia="Arial"/>
          <w:iCs/>
          <w:color w:val="000000" w:themeColor="text1"/>
          <w:sz w:val="22"/>
        </w:rPr>
      </w:pPr>
      <m:oMathPara>
        <m:oMath>
          <m:r>
            <w:rPr>
              <w:rFonts w:ascii="Cambria Math" w:eastAsia="Arial" w:hAnsi="Cambria Math"/>
              <w:color w:val="000000" w:themeColor="text1"/>
              <w:sz w:val="22"/>
            </w:rPr>
            <m:t>A=Concat(</m:t>
          </m:r>
          <m:sSub>
            <m:sSubPr>
              <m:ctrlPr>
                <w:ins w:id="1"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ins w:id="2"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h</m:t>
              </m:r>
            </m:sub>
          </m:sSub>
          <m:r>
            <w:rPr>
              <w:rFonts w:ascii="Cambria Math" w:eastAsia="Arial" w:hAnsi="Cambria Math"/>
              <w:color w:val="000000" w:themeColor="text1"/>
              <w:sz w:val="22"/>
            </w:rPr>
            <m:t>)</m:t>
          </m:r>
        </m:oMath>
      </m:oMathPara>
    </w:p>
    <w:p w14:paraId="26005F62" w14:textId="77777777" w:rsidR="00024F03" w:rsidRPr="007A3A3A" w:rsidRDefault="00FF5771" w:rsidP="00024F03">
      <w:pPr>
        <w:jc w:val="both"/>
        <w:rPr>
          <w:rFonts w:eastAsia="Arial"/>
          <w:color w:val="000000" w:themeColor="text1"/>
          <w:sz w:val="22"/>
        </w:rPr>
      </w:pPr>
      <m:oMathPara>
        <m:oMath>
          <m:sSub>
            <m:sSubPr>
              <m:ctrlPr>
                <w:ins w:id="3"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r>
            <m:rPr>
              <m:sty m:val="p"/>
            </m:rPr>
            <w:rPr>
              <w:rFonts w:ascii="Cambria Math" w:eastAsia="Arial" w:hAnsi="Cambria Math"/>
              <w:color w:val="000000" w:themeColor="text1"/>
              <w:sz w:val="22"/>
            </w:rPr>
            <m:t>=Attention(</m:t>
          </m:r>
          <m:sSubSup>
            <m:sSubSupPr>
              <m:ctrlPr>
                <w:ins w:id="4" w:author="tj zhang" w:date="2024-01-26T13:26:00Z">
                  <w:rPr>
                    <w:rFonts w:ascii="Cambria Math" w:eastAsia="Arial" w:hAnsi="Cambria Math"/>
                    <w:i/>
                    <w:iCs/>
                    <w:color w:val="000000" w:themeColor="text1"/>
                    <w:sz w:val="22"/>
                  </w:rPr>
                </w:ins>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ins w:id="5" w:author="tj zhang" w:date="2024-01-26T13:26:00Z">
                  <w:rPr>
                    <w:rFonts w:ascii="Cambria Math" w:eastAsia="Arial" w:hAnsi="Cambria Math"/>
                    <w:i/>
                    <w:iCs/>
                    <w:color w:val="000000" w:themeColor="text1"/>
                    <w:sz w:val="22"/>
                  </w:rPr>
                </w:ins>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ins w:id="6" w:author="tj zhang" w:date="2024-01-26T13:26:00Z">
                  <w:rPr>
                    <w:rFonts w:ascii="Cambria Math" w:eastAsia="Arial" w:hAnsi="Cambria Math"/>
                    <w:i/>
                    <w:iCs/>
                    <w:color w:val="000000" w:themeColor="text1"/>
                    <w:sz w:val="22"/>
                  </w:rPr>
                </w:ins>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r>
            <m:rPr>
              <m:sty m:val="p"/>
            </m:rPr>
            <w:rPr>
              <w:rFonts w:ascii="Cambria Math" w:eastAsia="Arial" w:hAnsi="Cambria Math"/>
              <w:color w:val="000000" w:themeColor="text1"/>
              <w:sz w:val="22"/>
            </w:rPr>
            <m:t>)</m:t>
          </m:r>
        </m:oMath>
      </m:oMathPara>
    </w:p>
    <w:p w14:paraId="7757EB2B" w14:textId="77777777" w:rsidR="00024F03" w:rsidRPr="007A3A3A" w:rsidRDefault="00024F03" w:rsidP="00024F03">
      <w:pPr>
        <w:jc w:val="both"/>
        <w:rPr>
          <w:rFonts w:eastAsia="Arial"/>
          <w:color w:val="000000" w:themeColor="text1"/>
          <w:sz w:val="22"/>
        </w:rPr>
      </w:pPr>
    </w:p>
    <w:p w14:paraId="02E5D626" w14:textId="04415833"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where each </w:t>
      </w:r>
      <m:oMath>
        <m:sSub>
          <m:sSubPr>
            <m:ctrlPr>
              <w:ins w:id="7"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oMath>
      <w:r w:rsidRPr="007A3A3A">
        <w:rPr>
          <w:rFonts w:eastAsia="Arial"/>
          <w:color w:val="000000" w:themeColor="text1"/>
          <w:sz w:val="22"/>
        </w:rPr>
        <w:t xml:space="preserve"> is computed enabling the model to discern diverse feature interdependencies within the pavement image</w:t>
      </w:r>
      <w:r w:rsidR="007079CF">
        <w:rPr>
          <w:rFonts w:eastAsia="Arial"/>
          <w:color w:val="000000" w:themeColor="text1"/>
          <w:sz w:val="22"/>
        </w:rPr>
        <w:t xml:space="preserve"> (h is defined as 12 in this model)</w:t>
      </w:r>
      <w:r w:rsidRPr="007A3A3A">
        <w:rPr>
          <w:rFonts w:eastAsia="Arial"/>
          <w:color w:val="000000" w:themeColor="text1"/>
          <w:sz w:val="22"/>
        </w:rPr>
        <w:t xml:space="preserve">. Here, </w:t>
      </w:r>
      <w:r w:rsidRPr="007A3A3A">
        <w:rPr>
          <w:rFonts w:eastAsia="Arial"/>
          <w:i/>
          <w:iCs/>
          <w:color w:val="000000" w:themeColor="text1"/>
          <w:sz w:val="22"/>
        </w:rPr>
        <w:t>Q</w:t>
      </w:r>
      <w:r w:rsidRPr="007A3A3A">
        <w:rPr>
          <w:rFonts w:eastAsia="Arial"/>
          <w:color w:val="000000" w:themeColor="text1"/>
          <w:sz w:val="22"/>
        </w:rPr>
        <w:t xml:space="preserve">, </w:t>
      </w:r>
      <w:r w:rsidRPr="007A3A3A">
        <w:rPr>
          <w:rFonts w:eastAsia="Arial"/>
          <w:i/>
          <w:iCs/>
          <w:color w:val="000000" w:themeColor="text1"/>
          <w:sz w:val="22"/>
        </w:rPr>
        <w:t>K</w:t>
      </w:r>
      <w:r w:rsidRPr="007A3A3A">
        <w:rPr>
          <w:rFonts w:eastAsia="Arial"/>
          <w:color w:val="000000" w:themeColor="text1"/>
          <w:sz w:val="22"/>
        </w:rPr>
        <w:t xml:space="preserve">, and </w:t>
      </w:r>
      <w:r w:rsidRPr="007A3A3A">
        <w:rPr>
          <w:rFonts w:eastAsia="Arial"/>
          <w:i/>
          <w:iCs/>
          <w:color w:val="000000" w:themeColor="text1"/>
          <w:sz w:val="22"/>
        </w:rPr>
        <w:t>V</w:t>
      </w:r>
      <w:r w:rsidRPr="007A3A3A">
        <w:rPr>
          <w:rFonts w:eastAsia="Arial"/>
          <w:color w:val="000000" w:themeColor="text1"/>
          <w:sz w:val="22"/>
        </w:rPr>
        <w:t xml:space="preserve"> stand for Query, Key, and Value, respectively. Query represents the set of vectors that are used to query the data. Keys are paired with values and are used to retrieve them. The similarity of a query with the keys determines how much attention is given to the corresponding values. Values are the actual content that you want to retrieve. The matrices </w:t>
      </w:r>
      <m:oMath>
        <m:sSubSup>
          <m:sSubSupPr>
            <m:ctrlPr>
              <w:ins w:id="8" w:author="tj zhang" w:date="2024-01-26T13:26:00Z">
                <w:rPr>
                  <w:rFonts w:ascii="Cambria Math" w:eastAsia="Arial" w:hAnsi="Cambria Math"/>
                  <w:i/>
                  <w:iCs/>
                  <w:color w:val="000000" w:themeColor="text1"/>
                  <w:sz w:val="22"/>
                </w:rPr>
              </w:ins>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oMath>
      <w:r w:rsidR="00C61A70" w:rsidRPr="007A3A3A">
        <w:rPr>
          <w:rFonts w:eastAsia="Arial"/>
          <w:iCs/>
          <w:color w:val="000000" w:themeColor="text1"/>
          <w:sz w:val="22"/>
        </w:rPr>
        <w:t xml:space="preserve">, </w:t>
      </w:r>
      <m:oMath>
        <m:sSubSup>
          <m:sSubSupPr>
            <m:ctrlPr>
              <w:ins w:id="9" w:author="tj zhang" w:date="2024-01-26T13:26:00Z">
                <w:rPr>
                  <w:rFonts w:ascii="Cambria Math" w:eastAsia="Arial" w:hAnsi="Cambria Math"/>
                  <w:i/>
                  <w:iCs/>
                  <w:color w:val="000000" w:themeColor="text1"/>
                  <w:sz w:val="22"/>
                </w:rPr>
              </w:ins>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oMath>
      <w:r w:rsidR="00C61A70" w:rsidRPr="007A3A3A">
        <w:rPr>
          <w:rFonts w:eastAsia="Arial"/>
          <w:iCs/>
          <w:color w:val="000000" w:themeColor="text1"/>
          <w:sz w:val="22"/>
        </w:rPr>
        <w:t xml:space="preserve"> and </w:t>
      </w:r>
      <m:oMath>
        <m:sSubSup>
          <m:sSubSupPr>
            <m:ctrlPr>
              <w:ins w:id="10" w:author="tj zhang" w:date="2024-01-26T13:26:00Z">
                <w:rPr>
                  <w:rFonts w:ascii="Cambria Math" w:eastAsia="Arial" w:hAnsi="Cambria Math"/>
                  <w:i/>
                  <w:iCs/>
                  <w:color w:val="000000" w:themeColor="text1"/>
                  <w:sz w:val="22"/>
                </w:rPr>
              </w:ins>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oMath>
      <w:r w:rsidRPr="007A3A3A">
        <w:rPr>
          <w:rFonts w:eastAsia="Arial"/>
          <w:color w:val="000000" w:themeColor="text1"/>
          <w:sz w:val="22"/>
        </w:rPr>
        <w:t xml:space="preserve"> are learned weight matrices that transform the input representations into the respective queries, keys, and values for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attention head. Each head in multi-head attention has its own set of these weight matrices, allowing the model to attend to different parts of the input in different ways simultaneously.</w:t>
      </w:r>
    </w:p>
    <w:p w14:paraId="1378B27D" w14:textId="77777777" w:rsidR="00C61A70" w:rsidRPr="007A3A3A" w:rsidRDefault="00C61A70" w:rsidP="00024F03">
      <w:pPr>
        <w:jc w:val="both"/>
        <w:rPr>
          <w:rFonts w:eastAsia="Arial"/>
          <w:color w:val="000000" w:themeColor="text1"/>
          <w:sz w:val="22"/>
        </w:rPr>
      </w:pPr>
    </w:p>
    <w:p w14:paraId="4655174B" w14:textId="7A277516"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In </w:t>
      </w:r>
      <w:r w:rsidR="00D266ED" w:rsidRPr="007A3A3A">
        <w:rPr>
          <w:rFonts w:eastAsia="Arial"/>
          <w:color w:val="000000" w:themeColor="text1"/>
          <w:sz w:val="22"/>
        </w:rPr>
        <w:t>our proposed</w:t>
      </w:r>
      <w:r w:rsidRPr="007A3A3A">
        <w:rPr>
          <w:rFonts w:eastAsia="Arial"/>
          <w:color w:val="000000" w:themeColor="text1"/>
          <w:sz w:val="22"/>
        </w:rPr>
        <w:t xml:space="preserve"> PoFormer model, th</w:t>
      </w:r>
      <w:r w:rsidR="00643CF4">
        <w:rPr>
          <w:rFonts w:eastAsia="Arial"/>
          <w:color w:val="000000" w:themeColor="text1"/>
          <w:sz w:val="22"/>
        </w:rPr>
        <w:t>e</w:t>
      </w:r>
      <w:r w:rsidRPr="007A3A3A">
        <w:rPr>
          <w:rFonts w:eastAsia="Arial"/>
          <w:color w:val="000000" w:themeColor="text1"/>
          <w:sz w:val="22"/>
        </w:rPr>
        <w:t xml:space="preserve"> attention mechanism allows the model to focus on specific parts of the pavement images that are more relevant for identifying potholes, giving it the capability to distinguish between potholes and other similar-looking features on the road by learning the most pertinent features to pay attention to for the task at hand.</w:t>
      </w:r>
    </w:p>
    <w:p w14:paraId="386F50E7" w14:textId="77777777" w:rsidR="00024F03" w:rsidRPr="007A3A3A" w:rsidRDefault="00024F03" w:rsidP="00024F03">
      <w:pPr>
        <w:jc w:val="both"/>
        <w:rPr>
          <w:rFonts w:eastAsia="Arial"/>
          <w:color w:val="000000" w:themeColor="text1"/>
          <w:sz w:val="22"/>
        </w:rPr>
      </w:pPr>
    </w:p>
    <w:p w14:paraId="33F275E0" w14:textId="2432C40A" w:rsidR="00024F03" w:rsidRPr="007A3A3A" w:rsidRDefault="00024F03" w:rsidP="00024F03">
      <w:pPr>
        <w:jc w:val="both"/>
        <w:rPr>
          <w:rFonts w:eastAsia="Arial"/>
          <w:color w:val="000000" w:themeColor="text1"/>
          <w:sz w:val="22"/>
        </w:rPr>
      </w:pPr>
      <w:r w:rsidRPr="007A3A3A">
        <w:rPr>
          <w:rFonts w:eastAsia="Arial"/>
          <w:color w:val="000000" w:themeColor="text1"/>
          <w:sz w:val="22"/>
        </w:rPr>
        <w:t>Within the Transformer layers, the feed-forward network employs the</w:t>
      </w:r>
      <w:r w:rsidR="00643CF4">
        <w:rPr>
          <w:rFonts w:eastAsia="Arial"/>
          <w:color w:val="000000" w:themeColor="text1"/>
          <w:sz w:val="22"/>
        </w:rPr>
        <w:t xml:space="preserve"> </w:t>
      </w:r>
      <w:r w:rsidR="00643CF4" w:rsidRPr="00643CF4">
        <w:rPr>
          <w:rFonts w:eastAsia="Arial"/>
          <w:color w:val="000000" w:themeColor="text1"/>
          <w:sz w:val="22"/>
        </w:rPr>
        <w:t>Gaussian Error Linear Units</w:t>
      </w:r>
      <w:r w:rsidRPr="007A3A3A">
        <w:rPr>
          <w:rFonts w:eastAsia="Arial"/>
          <w:color w:val="000000" w:themeColor="text1"/>
          <w:sz w:val="22"/>
        </w:rPr>
        <w:t xml:space="preserve"> </w:t>
      </w:r>
      <w:r w:rsidR="00643CF4">
        <w:rPr>
          <w:rFonts w:eastAsia="Arial"/>
          <w:color w:val="000000" w:themeColor="text1"/>
          <w:sz w:val="22"/>
        </w:rPr>
        <w:t>(</w:t>
      </w:r>
      <w:r w:rsidRPr="007A3A3A">
        <w:rPr>
          <w:rFonts w:eastAsia="Arial"/>
          <w:color w:val="000000" w:themeColor="text1"/>
          <w:sz w:val="22"/>
        </w:rPr>
        <w:t>GELU</w:t>
      </w:r>
      <w:r w:rsidR="00643CF4">
        <w:rPr>
          <w:rFonts w:eastAsia="Arial"/>
          <w:color w:val="000000" w:themeColor="text1"/>
          <w:sz w:val="22"/>
        </w:rPr>
        <w:t xml:space="preserve">) </w:t>
      </w:r>
      <w:r w:rsidR="00643CF4">
        <w:rPr>
          <w:rFonts w:eastAsia="Arial"/>
          <w:color w:val="000000" w:themeColor="text1"/>
          <w:sz w:val="22"/>
        </w:rPr>
        <w:fldChar w:fldCharType="begin"/>
      </w:r>
      <w:r w:rsidR="00DC0517">
        <w:rPr>
          <w:rFonts w:eastAsia="Arial"/>
          <w:color w:val="000000" w:themeColor="text1"/>
          <w:sz w:val="22"/>
        </w:rPr>
        <w:instrText xml:space="preserve"> ADDIN EN.CITE &lt;EndNote&gt;&lt;Cite&gt;&lt;Author&gt;Hendrycks&lt;/Author&gt;&lt;Year&gt;2016&lt;/Year&gt;&lt;RecNum&gt;1438&lt;/RecNum&gt;&lt;DisplayText&gt;[34]&lt;/DisplayText&gt;&lt;record&gt;&lt;rec-number&gt;1438&lt;/rec-number&gt;&lt;foreign-keys&gt;&lt;key app="EN" db-id="wdzfzdxfh2vt5mer2zlvpp2trztzeezzxt5d" timestamp="1706028098" guid="378bfcdc-8dd8-41fd-9dfb-035c525c9ebc"&gt;1438&lt;/key&gt;&lt;/foreign-keys&gt;&lt;ref-type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643CF4">
        <w:rPr>
          <w:rFonts w:eastAsia="Arial"/>
          <w:color w:val="000000" w:themeColor="text1"/>
          <w:sz w:val="22"/>
        </w:rPr>
        <w:fldChar w:fldCharType="separate"/>
      </w:r>
      <w:r w:rsidR="00DC0517">
        <w:rPr>
          <w:rFonts w:eastAsia="Arial"/>
          <w:noProof/>
          <w:color w:val="000000" w:themeColor="text1"/>
          <w:sz w:val="22"/>
        </w:rPr>
        <w:t>[34]</w:t>
      </w:r>
      <w:r w:rsidR="00643CF4">
        <w:rPr>
          <w:rFonts w:eastAsia="Arial"/>
          <w:color w:val="000000" w:themeColor="text1"/>
          <w:sz w:val="22"/>
        </w:rPr>
        <w:fldChar w:fldCharType="end"/>
      </w:r>
      <w:r w:rsidR="00643CF4">
        <w:rPr>
          <w:rFonts w:eastAsia="Arial"/>
          <w:color w:val="000000" w:themeColor="text1"/>
          <w:sz w:val="22"/>
        </w:rPr>
        <w:t xml:space="preserve"> as the</w:t>
      </w:r>
      <w:r w:rsidRPr="007A3A3A">
        <w:rPr>
          <w:rFonts w:eastAsia="Arial"/>
          <w:color w:val="000000" w:themeColor="text1"/>
          <w:sz w:val="22"/>
        </w:rPr>
        <w:t xml:space="preserve"> activation function, facilitating the model's ability to represent complex mappings. The network is formalized as:</w:t>
      </w:r>
    </w:p>
    <w:p w14:paraId="77A0DBE0" w14:textId="77777777" w:rsidR="00024F03" w:rsidRPr="007A3A3A" w:rsidRDefault="00024F03" w:rsidP="00024F03">
      <w:pPr>
        <w:jc w:val="both"/>
        <w:rPr>
          <w:rFonts w:eastAsia="Arial"/>
          <w:color w:val="000000" w:themeColor="text1"/>
          <w:sz w:val="22"/>
        </w:rPr>
      </w:pPr>
    </w:p>
    <w:p w14:paraId="712027D8" w14:textId="1F9017C1" w:rsidR="00024F03" w:rsidRPr="009A0F79" w:rsidRDefault="00024F03" w:rsidP="00024F03">
      <w:pPr>
        <w:jc w:val="both"/>
        <w:rPr>
          <w:rFonts w:eastAsia="Arial"/>
          <w:i/>
          <w:color w:val="000000" w:themeColor="text1"/>
          <w:sz w:val="22"/>
          <w:lang w:eastAsia="zh-CN"/>
        </w:rPr>
      </w:pPr>
      <m:oMathPara>
        <m:oMath>
          <m:r>
            <w:rPr>
              <w:rFonts w:ascii="Cambria Math" w:eastAsia="Arial" w:hAnsi="Cambria Math"/>
              <w:color w:val="000000" w:themeColor="text1"/>
              <w:sz w:val="22"/>
            </w:rPr>
            <m:t>F(x)=GELU(x</m:t>
          </m:r>
          <m:sSub>
            <m:sSubPr>
              <m:ctrlPr>
                <w:ins w:id="11" w:author="tj zhang" w:date="2024-01-26T13:26:00Z">
                  <w:rPr>
                    <w:rFonts w:ascii="Cambria Math" w:eastAsia="Arial" w:hAnsi="Cambria Math"/>
                    <w:i/>
                    <w:color w:val="000000" w:themeColor="text1"/>
                    <w:sz w:val="22"/>
                  </w:rPr>
                </w:ins>
              </m:ctrlPr>
            </m:sSubPr>
            <m:e>
              <m:r>
                <w:rPr>
                  <w:rFonts w:ascii="Cambria Math" w:eastAsia="Arial" w:hAnsi="Cambria Math"/>
                  <w:color w:val="000000" w:themeColor="text1"/>
                  <w:sz w:val="22"/>
                </w:rPr>
                <m:t>W</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ins w:id="12" w:author="tj zhang" w:date="2024-01-26T13:26:00Z">
                  <w:rPr>
                    <w:rFonts w:ascii="Cambria Math" w:eastAsia="Arial" w:hAnsi="Cambria Math"/>
                    <w:i/>
                    <w:color w:val="000000" w:themeColor="text1"/>
                    <w:sz w:val="22"/>
                  </w:rPr>
                </w:ins>
              </m:ctrlPr>
            </m:sSubPr>
            <m:e>
              <m:r>
                <w:rPr>
                  <w:rFonts w:ascii="Cambria Math" w:eastAsia="Arial" w:hAnsi="Cambria Math"/>
                  <w:color w:val="000000" w:themeColor="text1"/>
                  <w:sz w:val="22"/>
                </w:rPr>
                <m:t>b</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ins w:id="13" w:author="tj zhang" w:date="2024-01-26T13:26:00Z">
                  <w:rPr>
                    <w:rFonts w:ascii="Cambria Math" w:eastAsia="Arial" w:hAnsi="Cambria Math"/>
                    <w:i/>
                    <w:color w:val="000000" w:themeColor="text1"/>
                    <w:sz w:val="22"/>
                  </w:rPr>
                </w:ins>
              </m:ctrlPr>
            </m:sSubPr>
            <m:e>
              <m:r>
                <w:rPr>
                  <w:rFonts w:ascii="Cambria Math" w:eastAsia="Arial" w:hAnsi="Cambria Math"/>
                  <w:color w:val="000000" w:themeColor="text1"/>
                  <w:sz w:val="22"/>
                </w:rPr>
                <m:t>W</m:t>
              </m:r>
            </m:e>
            <m:sub>
              <m:r>
                <w:rPr>
                  <w:rFonts w:ascii="Cambria Math" w:eastAsia="Arial" w:hAnsi="Cambria Math"/>
                  <w:color w:val="000000" w:themeColor="text1"/>
                  <w:sz w:val="22"/>
                </w:rPr>
                <m:t>2</m:t>
              </m:r>
            </m:sub>
          </m:sSub>
          <m:r>
            <w:rPr>
              <w:rFonts w:ascii="Cambria Math" w:eastAsia="Arial" w:hAnsi="Cambria Math"/>
              <w:color w:val="000000" w:themeColor="text1"/>
              <w:sz w:val="22"/>
            </w:rPr>
            <m:t>+</m:t>
          </m:r>
          <m:sSub>
            <m:sSubPr>
              <m:ctrlPr>
                <w:ins w:id="14" w:author="tj zhang" w:date="2024-01-26T13:26:00Z">
                  <w:rPr>
                    <w:rFonts w:ascii="Cambria Math" w:eastAsia="Arial" w:hAnsi="Cambria Math"/>
                    <w:i/>
                    <w:color w:val="000000" w:themeColor="text1"/>
                    <w:sz w:val="22"/>
                  </w:rPr>
                </w:ins>
              </m:ctrlPr>
            </m:sSubPr>
            <m:e>
              <m:r>
                <w:rPr>
                  <w:rFonts w:ascii="Cambria Math" w:eastAsia="Arial" w:hAnsi="Cambria Math"/>
                  <w:color w:val="000000" w:themeColor="text1"/>
                  <w:sz w:val="22"/>
                </w:rPr>
                <m:t>b</m:t>
              </m:r>
            </m:e>
            <m:sub>
              <m:r>
                <w:rPr>
                  <w:rFonts w:ascii="Cambria Math" w:eastAsia="Arial" w:hAnsi="Cambria Math"/>
                  <w:color w:val="000000" w:themeColor="text1"/>
                  <w:sz w:val="22"/>
                </w:rPr>
                <m:t>2</m:t>
              </m:r>
            </m:sub>
          </m:sSub>
        </m:oMath>
      </m:oMathPara>
    </w:p>
    <w:p w14:paraId="5B35848B" w14:textId="77777777" w:rsidR="00024F03" w:rsidRPr="007A3A3A" w:rsidRDefault="00024F03" w:rsidP="00024F03">
      <w:pPr>
        <w:jc w:val="both"/>
        <w:rPr>
          <w:rFonts w:eastAsia="Arial"/>
          <w:color w:val="000000" w:themeColor="text1"/>
          <w:sz w:val="22"/>
        </w:rPr>
      </w:pPr>
    </w:p>
    <w:p w14:paraId="16655815" w14:textId="55883E35" w:rsidR="00024F03" w:rsidRPr="009A0F79" w:rsidRDefault="00024F03" w:rsidP="00024F03">
      <w:pPr>
        <w:jc w:val="both"/>
        <w:rPr>
          <w:rFonts w:eastAsia="Arial"/>
          <w:color w:val="000000" w:themeColor="text1"/>
          <w:sz w:val="22"/>
        </w:rPr>
      </w:pPr>
      <w:r w:rsidRPr="007A3A3A">
        <w:rPr>
          <w:rFonts w:eastAsia="Arial"/>
          <w:color w:val="000000" w:themeColor="text1"/>
          <w:sz w:val="22"/>
        </w:rPr>
        <w:t xml:space="preserve">which introduces necessary non-linearity into the feature transformation process. </w:t>
      </w:r>
      <w:r w:rsidR="009A0F79" w:rsidRPr="009A0F79">
        <w:rPr>
          <w:rFonts w:eastAsia="Arial"/>
          <w:i/>
          <w:iCs/>
          <w:color w:val="000000" w:themeColor="text1"/>
          <w:sz w:val="22"/>
          <w:lang w:eastAsia="zh-CN"/>
        </w:rPr>
        <w:t>W</w:t>
      </w:r>
      <w:r w:rsidR="009A0F79">
        <w:rPr>
          <w:rFonts w:eastAsia="Arial"/>
          <w:color w:val="000000" w:themeColor="text1"/>
          <w:sz w:val="22"/>
          <w:lang w:eastAsia="zh-CN"/>
        </w:rPr>
        <w:t xml:space="preserve"> and </w:t>
      </w:r>
      <w:r w:rsidR="009A0F79" w:rsidRPr="009A0F79">
        <w:rPr>
          <w:rFonts w:eastAsia="Arial"/>
          <w:i/>
          <w:iCs/>
          <w:color w:val="000000" w:themeColor="text1"/>
          <w:sz w:val="22"/>
          <w:lang w:eastAsia="zh-CN"/>
        </w:rPr>
        <w:t>b</w:t>
      </w:r>
      <w:r w:rsidR="009A0F79">
        <w:rPr>
          <w:rFonts w:eastAsia="Arial"/>
          <w:color w:val="000000" w:themeColor="text1"/>
          <w:sz w:val="22"/>
          <w:lang w:eastAsia="zh-CN"/>
        </w:rPr>
        <w:t xml:space="preserve"> are the weights and bias of layers. </w:t>
      </w:r>
      <w:r w:rsidRPr="007A3A3A">
        <w:rPr>
          <w:color w:val="000000" w:themeColor="text1"/>
          <w:sz w:val="22"/>
        </w:rPr>
        <w:t>GELU is used as the nonlinear layer in the encoder. The equation of GELU is shown below.</w:t>
      </w:r>
    </w:p>
    <w:p w14:paraId="48F0E20A" w14:textId="77777777" w:rsidR="00024F03" w:rsidRPr="007A3A3A" w:rsidRDefault="00024F03" w:rsidP="00024F03">
      <w:pPr>
        <w:jc w:val="both"/>
        <w:rPr>
          <w:color w:val="000000" w:themeColor="text1"/>
          <w:sz w:val="22"/>
        </w:rPr>
      </w:pPr>
    </w:p>
    <w:p w14:paraId="5C1C6D40" w14:textId="77E6B04F" w:rsidR="00024F03" w:rsidRPr="007A3A3A" w:rsidRDefault="00024F03" w:rsidP="00024F03">
      <w:pPr>
        <w:jc w:val="center"/>
        <w:rPr>
          <w:color w:val="000000" w:themeColor="text1"/>
          <w:sz w:val="22"/>
        </w:rPr>
      </w:pPr>
      <m:oMath>
        <m:r>
          <w:rPr>
            <w:rFonts w:ascii="Cambria Math" w:hAnsi="Cambria Math"/>
            <w:color w:val="000000" w:themeColor="text1"/>
            <w:sz w:val="22"/>
          </w:rPr>
          <m:t>GELU</m:t>
        </m:r>
        <m:d>
          <m:dPr>
            <m:ctrlPr>
              <w:ins w:id="15" w:author="tj zhang" w:date="2024-01-26T13:26:00Z">
                <w:rPr>
                  <w:rFonts w:ascii="Cambria Math" w:hAnsi="Cambria Math"/>
                  <w:i/>
                  <w:color w:val="000000" w:themeColor="text1"/>
                  <w:sz w:val="22"/>
                </w:rPr>
              </w:ins>
            </m:ctrlPr>
          </m:dPr>
          <m:e>
            <m:r>
              <w:rPr>
                <w:rFonts w:ascii="Cambria Math" w:hAnsi="Cambria Math"/>
                <w:color w:val="000000" w:themeColor="text1"/>
                <w:sz w:val="22"/>
              </w:rPr>
              <m:t>x</m:t>
            </m:r>
          </m:e>
        </m:d>
        <m:r>
          <w:rPr>
            <w:rFonts w:ascii="Cambria Math" w:hAnsi="Cambria Math"/>
            <w:color w:val="000000" w:themeColor="text1"/>
            <w:sz w:val="22"/>
          </w:rPr>
          <m:t>=x×ϕ(x)</m:t>
        </m:r>
      </m:oMath>
      <w:r w:rsidRPr="007A3A3A">
        <w:rPr>
          <w:color w:val="000000" w:themeColor="text1"/>
          <w:sz w:val="22"/>
        </w:rPr>
        <w:t xml:space="preserve"> </w:t>
      </w:r>
    </w:p>
    <w:p w14:paraId="4998255D" w14:textId="77777777" w:rsidR="00024F03" w:rsidRPr="007A3A3A" w:rsidRDefault="00024F03" w:rsidP="00024F03">
      <w:pPr>
        <w:jc w:val="both"/>
        <w:rPr>
          <w:rFonts w:eastAsia="Arial"/>
          <w:color w:val="000000" w:themeColor="text1"/>
          <w:sz w:val="22"/>
        </w:rPr>
      </w:pPr>
    </w:p>
    <w:p w14:paraId="6CDE36F3" w14:textId="13F7CE85" w:rsidR="00024F03" w:rsidRPr="007A3A3A" w:rsidRDefault="00024F03" w:rsidP="00024F03">
      <w:pPr>
        <w:jc w:val="both"/>
        <w:rPr>
          <w:color w:val="000000" w:themeColor="text1"/>
          <w:sz w:val="22"/>
        </w:rPr>
      </w:pPr>
      <w:r w:rsidRPr="007A3A3A">
        <w:rPr>
          <w:rFonts w:eastAsia="Arial"/>
          <w:color w:val="000000" w:themeColor="text1"/>
          <w:sz w:val="22"/>
        </w:rPr>
        <w:t xml:space="preserve">Where </w:t>
      </w:r>
      <m:oMath>
        <m:r>
          <w:rPr>
            <w:rFonts w:ascii="Cambria Math" w:hAnsi="Cambria Math"/>
            <w:color w:val="000000" w:themeColor="text1"/>
            <w:sz w:val="22"/>
          </w:rPr>
          <m:t>ϕ(x)</m:t>
        </m:r>
      </m:oMath>
      <w:r w:rsidRPr="007A3A3A">
        <w:rPr>
          <w:color w:val="000000" w:themeColor="text1"/>
          <w:sz w:val="22"/>
        </w:rPr>
        <w:t xml:space="preserve"> is the cumulative distribution function for gaussian </w:t>
      </w:r>
      <w:proofErr w:type="gramStart"/>
      <w:r w:rsidRPr="007A3A3A">
        <w:rPr>
          <w:color w:val="000000" w:themeColor="text1"/>
          <w:sz w:val="22"/>
        </w:rPr>
        <w:t>distribution.</w:t>
      </w:r>
      <w:proofErr w:type="gramEnd"/>
      <w:r w:rsidRPr="007A3A3A">
        <w:rPr>
          <w:color w:val="000000" w:themeColor="text1"/>
          <w:sz w:val="22"/>
        </w:rPr>
        <w:t xml:space="preserve"> </w:t>
      </w:r>
    </w:p>
    <w:p w14:paraId="23EF0423"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The feed-forward network within the Transformer layers further processes these features, employing the GELU activation function to introduce non-linearity, enhancing the model's ability to represent complex functions. The inclusion of dropout and layer normalization at each step mitigates the risk of overfitting and ensures stable learning, both of which are vital for the model to generalize well across varied pavement conditions.</w:t>
      </w:r>
    </w:p>
    <w:p w14:paraId="237E6FEF" w14:textId="77777777" w:rsidR="00024F03" w:rsidRPr="007A3A3A" w:rsidRDefault="00024F03" w:rsidP="00024F03">
      <w:pPr>
        <w:jc w:val="both"/>
        <w:rPr>
          <w:rFonts w:eastAsia="Arial"/>
          <w:color w:val="000000" w:themeColor="text1"/>
          <w:sz w:val="22"/>
        </w:rPr>
      </w:pPr>
    </w:p>
    <w:p w14:paraId="4498E6A9" w14:textId="56BBDA63"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architecture is shown in Figure 1(c). The distribution of each layer’s inputs changes during training due to the changing parameters of the previous layer. It slows down the training procedure as the layer would require parameter initialization. Therefore, each convolutional layer in decoder is followed by a 2D Batch Normalization layer (BatchNorm2D) </w:t>
      </w:r>
      <w:r w:rsidRPr="007A3A3A">
        <w:rPr>
          <w:rFonts w:eastAsia="Arial"/>
          <w:color w:val="000000" w:themeColor="text1"/>
          <w:sz w:val="22"/>
        </w:rPr>
        <w:fldChar w:fldCharType="begin"/>
      </w:r>
      <w:r w:rsidR="00DC0517">
        <w:rPr>
          <w:rFonts w:eastAsia="Arial"/>
          <w:color w:val="000000" w:themeColor="text1"/>
          <w:sz w:val="22"/>
        </w:rPr>
        <w:instrText xml:space="preserve"> ADDIN EN.CITE &lt;EndNote&gt;&lt;Cite&gt;&lt;Author&gt;Ioffe&lt;/Author&gt;&lt;Year&gt;2015&lt;/Year&gt;&lt;RecNum&gt;1272&lt;/RecNum&gt;&lt;DisplayText&gt;[35]&lt;/DisplayText&gt;&lt;record&gt;&lt;rec-number&gt;1272&lt;/rec-number&gt;&lt;foreign-keys&gt;&lt;key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Pr="007A3A3A">
        <w:rPr>
          <w:rFonts w:eastAsia="Arial"/>
          <w:color w:val="000000" w:themeColor="text1"/>
          <w:sz w:val="22"/>
        </w:rPr>
        <w:fldChar w:fldCharType="separate"/>
      </w:r>
      <w:r w:rsidR="00DC0517">
        <w:rPr>
          <w:rFonts w:eastAsia="Arial"/>
          <w:noProof/>
          <w:color w:val="000000" w:themeColor="text1"/>
          <w:sz w:val="22"/>
        </w:rPr>
        <w:t>[35]</w:t>
      </w:r>
      <w:r w:rsidRPr="007A3A3A">
        <w:rPr>
          <w:rFonts w:eastAsia="Arial"/>
          <w:color w:val="000000" w:themeColor="text1"/>
          <w:sz w:val="22"/>
        </w:rPr>
        <w:fldChar w:fldCharType="end"/>
      </w:r>
      <w:r w:rsidRPr="007A3A3A">
        <w:rPr>
          <w:rFonts w:eastAsia="Arial"/>
          <w:color w:val="000000" w:themeColor="text1"/>
          <w:sz w:val="22"/>
        </w:rPr>
        <w:t xml:space="preserve"> to standardize the parameters. The operation in Batch Normalization layer is shown in Equation (1).</w:t>
      </w:r>
    </w:p>
    <w:p w14:paraId="38D5BC22" w14:textId="66C74CBF" w:rsidR="00024F03" w:rsidRPr="007A3A3A" w:rsidRDefault="00024F03" w:rsidP="00024F03">
      <w:pPr>
        <w:jc w:val="center"/>
        <w:rPr>
          <w:rFonts w:eastAsia="Arial"/>
          <w:color w:val="000000" w:themeColor="text1"/>
          <w:sz w:val="22"/>
          <w:lang w:eastAsia="zh-CN"/>
        </w:rPr>
      </w:pPr>
      <m:oMath>
        <m:r>
          <w:rPr>
            <w:rFonts w:ascii="Cambria Math" w:eastAsia="Arial" w:hAnsi="Cambria Math"/>
            <w:color w:val="000000" w:themeColor="text1"/>
            <w:sz w:val="22"/>
          </w:rPr>
          <m:t>y=</m:t>
        </m:r>
        <m:f>
          <m:fPr>
            <m:ctrlPr>
              <w:ins w:id="16" w:author="tj zhang" w:date="2024-01-26T13:26:00Z">
                <w:rPr>
                  <w:rFonts w:ascii="Cambria Math" w:eastAsia="Arial" w:hAnsi="Cambria Math"/>
                  <w:i/>
                  <w:color w:val="000000" w:themeColor="text1"/>
                  <w:sz w:val="22"/>
                </w:rPr>
              </w:ins>
            </m:ctrlPr>
          </m:fPr>
          <m:num>
            <m:r>
              <w:rPr>
                <w:rFonts w:ascii="Cambria Math" w:eastAsia="Arial" w:hAnsi="Cambria Math"/>
                <w:color w:val="000000" w:themeColor="text1"/>
                <w:sz w:val="22"/>
              </w:rPr>
              <m:t>x-E[x]</m:t>
            </m:r>
          </m:num>
          <m:den>
            <m:rad>
              <m:radPr>
                <m:degHide m:val="1"/>
                <m:ctrlPr>
                  <w:ins w:id="17" w:author="tj zhang" w:date="2024-01-26T13:26:00Z">
                    <w:rPr>
                      <w:rFonts w:ascii="Cambria Math" w:eastAsia="Arial" w:hAnsi="Cambria Math"/>
                      <w:i/>
                      <w:color w:val="000000" w:themeColor="text1"/>
                      <w:sz w:val="22"/>
                    </w:rPr>
                  </w:ins>
                </m:ctrlPr>
              </m:radPr>
              <m:deg/>
              <m:e>
                <m:r>
                  <w:rPr>
                    <w:rFonts w:ascii="Cambria Math" w:eastAsia="Arial" w:hAnsi="Cambria Math"/>
                    <w:color w:val="000000" w:themeColor="text1"/>
                    <w:sz w:val="22"/>
                  </w:rPr>
                  <m:t>Var</m:t>
                </m:r>
                <m:d>
                  <m:dPr>
                    <m:begChr m:val="["/>
                    <m:endChr m:val="]"/>
                    <m:ctrlPr>
                      <w:ins w:id="18" w:author="tj zhang" w:date="2024-01-26T13:26:00Z">
                        <w:rPr>
                          <w:rFonts w:ascii="Cambria Math" w:eastAsia="Arial" w:hAnsi="Cambria Math"/>
                          <w:i/>
                          <w:color w:val="000000" w:themeColor="text1"/>
                          <w:sz w:val="22"/>
                        </w:rPr>
                      </w:ins>
                    </m:ctrlPr>
                  </m:dPr>
                  <m:e>
                    <m:r>
                      <w:rPr>
                        <w:rFonts w:ascii="Cambria Math" w:eastAsia="Arial" w:hAnsi="Cambria Math"/>
                        <w:color w:val="000000" w:themeColor="text1"/>
                        <w:sz w:val="22"/>
                      </w:rPr>
                      <m:t>x</m:t>
                    </m:r>
                  </m:e>
                </m:d>
                <m:r>
                  <w:rPr>
                    <w:rFonts w:ascii="Cambria Math" w:eastAsia="Arial" w:hAnsi="Cambria Math"/>
                    <w:color w:val="000000" w:themeColor="text1"/>
                    <w:sz w:val="22"/>
                  </w:rPr>
                  <m:t>+ϵ</m:t>
                </m:r>
              </m:e>
            </m:rad>
          </m:den>
        </m:f>
        <m:r>
          <w:rPr>
            <w:rFonts w:ascii="Cambria Math" w:eastAsia="Arial" w:hAnsi="Cambria Math"/>
            <w:color w:val="000000" w:themeColor="text1"/>
            <w:sz w:val="22"/>
          </w:rPr>
          <m:t>×γ+β</m:t>
        </m:r>
      </m:oMath>
      <w:r w:rsidRPr="007A3A3A">
        <w:rPr>
          <w:rFonts w:eastAsia="Arial"/>
          <w:color w:val="000000" w:themeColor="text1"/>
          <w:sz w:val="22"/>
        </w:rPr>
        <w:t xml:space="preserve"> </w:t>
      </w:r>
    </w:p>
    <w:p w14:paraId="7A9F3CEA"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lastRenderedPageBreak/>
        <w:t xml:space="preserve">Where </w:t>
      </w:r>
      <w:r w:rsidRPr="00191C8F">
        <w:rPr>
          <w:rFonts w:eastAsia="Arial"/>
          <w:i/>
          <w:iCs/>
          <w:color w:val="000000" w:themeColor="text1"/>
          <w:sz w:val="22"/>
        </w:rPr>
        <w:t>x</w:t>
      </w:r>
      <w:r w:rsidRPr="007A3A3A">
        <w:rPr>
          <w:rFonts w:eastAsia="Arial"/>
          <w:color w:val="000000" w:themeColor="text1"/>
          <w:sz w:val="22"/>
        </w:rPr>
        <w:t xml:space="preserve"> is the input, y is the output, </w:t>
      </w:r>
      <m:oMath>
        <m:r>
          <w:rPr>
            <w:rFonts w:ascii="Cambria Math" w:eastAsia="Arial" w:hAnsi="Cambria Math"/>
            <w:color w:val="000000" w:themeColor="text1"/>
            <w:sz w:val="22"/>
          </w:rPr>
          <m:t>ϵ</m:t>
        </m:r>
      </m:oMath>
      <w:r w:rsidRPr="007A3A3A">
        <w:rPr>
          <w:rFonts w:eastAsia="Arial"/>
          <w:color w:val="000000" w:themeColor="text1"/>
          <w:sz w:val="22"/>
        </w:rPr>
        <w:t xml:space="preserve"> is a value added to the denominator for numerical stability (</w:t>
      </w:r>
      <m:oMath>
        <m:r>
          <w:rPr>
            <w:rFonts w:ascii="Cambria Math" w:eastAsia="Arial" w:hAnsi="Cambria Math"/>
            <w:color w:val="000000" w:themeColor="text1"/>
            <w:sz w:val="22"/>
          </w:rPr>
          <m:t>ϵ=</m:t>
        </m:r>
        <m:sSup>
          <m:sSupPr>
            <m:ctrlPr>
              <w:ins w:id="19" w:author="tj zhang" w:date="2024-01-26T13:26:00Z">
                <w:rPr>
                  <w:rFonts w:ascii="Cambria Math" w:eastAsia="Arial" w:hAnsi="Cambria Math"/>
                  <w:i/>
                  <w:color w:val="000000" w:themeColor="text1"/>
                  <w:sz w:val="22"/>
                </w:rPr>
              </w:ins>
            </m:ctrlPr>
          </m:sSupPr>
          <m:e>
            <m:r>
              <w:rPr>
                <w:rFonts w:ascii="Cambria Math" w:eastAsia="Arial" w:hAnsi="Cambria Math"/>
                <w:color w:val="000000" w:themeColor="text1"/>
                <w:sz w:val="22"/>
              </w:rPr>
              <m:t>e</m:t>
            </m:r>
          </m:e>
          <m:sup>
            <m:r>
              <w:rPr>
                <w:rFonts w:ascii="Cambria Math" w:eastAsia="Arial" w:hAnsi="Cambria Math"/>
                <w:color w:val="000000" w:themeColor="text1"/>
                <w:sz w:val="22"/>
              </w:rPr>
              <m:t>-5</m:t>
            </m:r>
          </m:sup>
        </m:sSup>
      </m:oMath>
      <w:r w:rsidRPr="007A3A3A">
        <w:rPr>
          <w:rFonts w:eastAsia="Arial"/>
          <w:color w:val="000000" w:themeColor="text1"/>
          <w:sz w:val="22"/>
        </w:rPr>
        <w:t xml:space="preserve"> in this case), </w:t>
      </w:r>
      <m:oMath>
        <m:r>
          <w:rPr>
            <w:rFonts w:ascii="Cambria Math" w:eastAsia="Arial" w:hAnsi="Cambria Math"/>
            <w:color w:val="000000" w:themeColor="text1"/>
            <w:sz w:val="22"/>
          </w:rPr>
          <m:t>γ</m:t>
        </m:r>
      </m:oMath>
      <w:r w:rsidRPr="007A3A3A">
        <w:rPr>
          <w:rFonts w:eastAsia="Arial"/>
          <w:color w:val="000000" w:themeColor="text1"/>
          <w:sz w:val="22"/>
        </w:rPr>
        <w:t xml:space="preserve"> and </w:t>
      </w:r>
      <m:oMath>
        <m:r>
          <w:rPr>
            <w:rFonts w:ascii="Cambria Math" w:eastAsia="Arial" w:hAnsi="Cambria Math"/>
            <w:color w:val="000000" w:themeColor="text1"/>
            <w:sz w:val="22"/>
          </w:rPr>
          <m:t>β</m:t>
        </m:r>
      </m:oMath>
      <w:r w:rsidRPr="007A3A3A">
        <w:rPr>
          <w:rFonts w:eastAsia="Arial"/>
          <w:color w:val="000000" w:themeColor="text1"/>
          <w:sz w:val="22"/>
        </w:rPr>
        <w:t xml:space="preserve"> are learnable parameters during the training. E[x] and Var[x] are the mean and variance of </w:t>
      </w:r>
      <w:r w:rsidRPr="00191C8F">
        <w:rPr>
          <w:rFonts w:eastAsia="Arial"/>
          <w:i/>
          <w:iCs/>
          <w:color w:val="000000" w:themeColor="text1"/>
          <w:sz w:val="22"/>
        </w:rPr>
        <w:t>x</w:t>
      </w:r>
      <w:r w:rsidRPr="007A3A3A">
        <w:rPr>
          <w:rFonts w:eastAsia="Arial"/>
          <w:color w:val="000000" w:themeColor="text1"/>
          <w:sz w:val="22"/>
        </w:rPr>
        <w:t xml:space="preserve">, respectively. </w:t>
      </w:r>
    </w:p>
    <w:p w14:paraId="49F0D1AC" w14:textId="77777777" w:rsidR="00024F03" w:rsidRPr="007A3A3A" w:rsidRDefault="00024F03" w:rsidP="00024F03">
      <w:pPr>
        <w:jc w:val="both"/>
        <w:rPr>
          <w:rFonts w:eastAsia="Arial"/>
          <w:color w:val="000000" w:themeColor="text1"/>
          <w:sz w:val="22"/>
        </w:rPr>
      </w:pPr>
    </w:p>
    <w:p w14:paraId="36A88648"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utilizes a succession of upsampling and convolutional operations to translate the high-level Transformer features into a segmented image. The upsampled feature map is convolved with learned filters </w:t>
      </w:r>
      <m:oMath>
        <m:sSub>
          <m:sSubPr>
            <m:ctrlPr>
              <w:ins w:id="20"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color w:val="000000" w:themeColor="text1"/>
          <w:sz w:val="22"/>
        </w:rPr>
        <w:t xml:space="preserve">, followed by batch normalization and activation functions, encapsulated as </w:t>
      </w:r>
      <m:oMath>
        <m:r>
          <w:rPr>
            <w:rFonts w:ascii="Cambria Math" w:eastAsia="Arial" w:hAnsi="Cambria Math"/>
            <w:color w:val="000000" w:themeColor="text1"/>
            <w:sz w:val="22"/>
          </w:rPr>
          <m:t>ϕ(B(Conv(U</m:t>
        </m:r>
        <m:r>
          <w:rPr>
            <w:rFonts w:ascii="Cambria Math" w:eastAsia="Arial" w:hAnsi="Cambria Math" w:cs="Cambria Math"/>
            <w:color w:val="000000" w:themeColor="text1"/>
            <w:sz w:val="22"/>
          </w:rPr>
          <m:t>*</m:t>
        </m:r>
        <m:sSub>
          <m:sSubPr>
            <m:ctrlPr>
              <w:ins w:id="21"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ins w:id="22"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Pr="007A3A3A">
        <w:rPr>
          <w:rFonts w:eastAsia="Arial"/>
          <w:color w:val="000000" w:themeColor="text1"/>
          <w:sz w:val="22"/>
        </w:rPr>
        <w:t>. This sequence is iterated to refine the segmentation granularity progressively.</w:t>
      </w:r>
    </w:p>
    <w:p w14:paraId="7A3446FA" w14:textId="77777777" w:rsidR="00024F03" w:rsidRPr="007A3A3A" w:rsidRDefault="00024F03" w:rsidP="00024F03">
      <w:pPr>
        <w:jc w:val="both"/>
        <w:rPr>
          <w:rFonts w:eastAsia="Arial"/>
          <w:color w:val="000000" w:themeColor="text1"/>
          <w:sz w:val="22"/>
        </w:rPr>
      </w:pPr>
    </w:p>
    <w:p w14:paraId="4293E852" w14:textId="77777777" w:rsidR="00024F03" w:rsidRPr="007A3A3A" w:rsidRDefault="00024F03" w:rsidP="00024F03">
      <w:pPr>
        <w:jc w:val="both"/>
        <w:rPr>
          <w:rFonts w:eastAsia="Arial"/>
          <w:color w:val="000000" w:themeColor="text1"/>
          <w:sz w:val="22"/>
        </w:rPr>
      </w:pPr>
      <m:oMathPara>
        <m:oMath>
          <m:r>
            <w:rPr>
              <w:rFonts w:ascii="Cambria Math" w:eastAsia="Arial" w:hAnsi="Cambria Math"/>
              <w:color w:val="000000" w:themeColor="text1"/>
              <w:sz w:val="22"/>
            </w:rPr>
            <m:t>s= ϕ(B(Conv(U</m:t>
          </m:r>
          <m:r>
            <w:rPr>
              <w:rFonts w:ascii="Cambria Math" w:eastAsia="Arial" w:hAnsi="Cambria Math" w:cs="Cambria Math"/>
              <w:color w:val="000000" w:themeColor="text1"/>
              <w:sz w:val="22"/>
            </w:rPr>
            <m:t>*</m:t>
          </m:r>
          <m:sSub>
            <m:sSubPr>
              <m:ctrlPr>
                <w:ins w:id="23"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ins w:id="24"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m:oMathPara>
    </w:p>
    <w:p w14:paraId="694D376D" w14:textId="77777777" w:rsidR="00191C8F" w:rsidRDefault="00191C8F" w:rsidP="00024F03">
      <w:pPr>
        <w:jc w:val="both"/>
        <w:rPr>
          <w:rFonts w:eastAsia="Arial"/>
          <w:color w:val="000000" w:themeColor="text1"/>
          <w:sz w:val="22"/>
        </w:rPr>
      </w:pPr>
    </w:p>
    <w:p w14:paraId="3F44633D" w14:textId="14F72B85"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Where </w:t>
      </w:r>
      <w:r w:rsidRPr="00745106">
        <w:rPr>
          <w:rFonts w:eastAsia="Arial"/>
          <w:i/>
          <w:iCs/>
          <w:color w:val="000000" w:themeColor="text1"/>
          <w:sz w:val="22"/>
        </w:rPr>
        <w:t>U</w:t>
      </w:r>
      <w:r w:rsidRPr="007A3A3A">
        <w:rPr>
          <w:rFonts w:eastAsia="Arial"/>
          <w:color w:val="000000" w:themeColor="text1"/>
          <w:sz w:val="22"/>
        </w:rPr>
        <w:t xml:space="preserve"> stands for the upsampled feature map, </w:t>
      </w:r>
      <w:r w:rsidRPr="00745106">
        <w:rPr>
          <w:rFonts w:eastAsia="Arial"/>
          <w:i/>
          <w:iCs/>
          <w:color w:val="000000" w:themeColor="text1"/>
          <w:sz w:val="22"/>
        </w:rPr>
        <w:t>B</w:t>
      </w:r>
      <w:r w:rsidRPr="007A3A3A">
        <w:rPr>
          <w:rFonts w:eastAsia="Arial"/>
          <w:color w:val="000000" w:themeColor="text1"/>
          <w:sz w:val="22"/>
        </w:rPr>
        <w:t xml:space="preserve"> represents the Batch Normalization, </w:t>
      </w:r>
      <w:r w:rsidRPr="007A3A3A">
        <w:rPr>
          <w:rFonts w:eastAsia="Arial"/>
          <w:i/>
          <w:iCs/>
          <w:color w:val="000000" w:themeColor="text1"/>
          <w:sz w:val="22"/>
        </w:rPr>
        <w:t xml:space="preserve">ϕ is the activation function, Conv </w:t>
      </w:r>
      <w:r w:rsidRPr="00745106">
        <w:rPr>
          <w:rFonts w:eastAsia="Arial"/>
          <w:color w:val="000000" w:themeColor="text1"/>
          <w:sz w:val="22"/>
        </w:rPr>
        <w:t>stands for the convolutional layer</w:t>
      </w:r>
      <w:r w:rsidRPr="007A3A3A">
        <w:rPr>
          <w:rFonts w:eastAsia="Arial"/>
          <w:i/>
          <w:iCs/>
          <w:color w:val="000000" w:themeColor="text1"/>
          <w:sz w:val="22"/>
        </w:rPr>
        <w:t xml:space="preserve">, </w:t>
      </w:r>
      <m:oMath>
        <m:sSub>
          <m:sSubPr>
            <m:ctrlPr>
              <w:ins w:id="25"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and</w:t>
      </w:r>
      <w:r w:rsidRPr="007A3A3A">
        <w:rPr>
          <w:rFonts w:eastAsia="Arial"/>
          <w:i/>
          <w:iCs/>
          <w:color w:val="000000" w:themeColor="text1"/>
          <w:sz w:val="22"/>
        </w:rPr>
        <w:t xml:space="preserve"> </w:t>
      </w:r>
      <m:oMath>
        <m:sSub>
          <m:sSubPr>
            <m:ctrlPr>
              <w:ins w:id="26" w:author="tj zhang" w:date="2024-01-26T13:26:00Z">
                <w:rPr>
                  <w:rFonts w:ascii="Cambria Math" w:eastAsia="Arial" w:hAnsi="Cambria Math"/>
                  <w:i/>
                  <w:iCs/>
                  <w:color w:val="000000" w:themeColor="text1"/>
                  <w:sz w:val="22"/>
                </w:rPr>
              </w:ins>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are the weights and biases of each convolutional layer</w:t>
      </w:r>
      <w:r w:rsidRPr="007A3A3A">
        <w:rPr>
          <w:rFonts w:eastAsia="Arial"/>
          <w:i/>
          <w:iCs/>
          <w:color w:val="000000" w:themeColor="text1"/>
          <w:sz w:val="22"/>
        </w:rPr>
        <w:t xml:space="preserve">. </w:t>
      </w:r>
    </w:p>
    <w:p w14:paraId="3D9FDFA5" w14:textId="77777777" w:rsidR="00024F03" w:rsidRPr="007A3A3A" w:rsidRDefault="00024F03" w:rsidP="00024F03">
      <w:pPr>
        <w:jc w:val="both"/>
        <w:rPr>
          <w:rFonts w:eastAsia="Arial"/>
          <w:color w:val="000000" w:themeColor="text1"/>
          <w:sz w:val="22"/>
        </w:rPr>
      </w:pPr>
    </w:p>
    <w:p w14:paraId="39539788" w14:textId="21F6FF8C"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RELU and LeakyRELU </w:t>
      </w:r>
      <w:r w:rsidR="00FE7B86" w:rsidRPr="007A3A3A">
        <w:rPr>
          <w:rFonts w:eastAsia="Arial"/>
          <w:color w:val="000000" w:themeColor="text1"/>
          <w:sz w:val="22"/>
        </w:rPr>
        <w:t>are</w:t>
      </w:r>
      <w:r w:rsidRPr="007A3A3A">
        <w:rPr>
          <w:rFonts w:eastAsia="Arial"/>
          <w:color w:val="000000" w:themeColor="text1"/>
          <w:sz w:val="22"/>
        </w:rPr>
        <w:t xml:space="preserve"> used as the activation function in the decoder part. The equation is shown below. </w:t>
      </w:r>
    </w:p>
    <w:p w14:paraId="56E90709" w14:textId="77777777" w:rsidR="00024F03" w:rsidRPr="007A3A3A" w:rsidRDefault="00024F03" w:rsidP="00024F03">
      <w:pPr>
        <w:jc w:val="both"/>
        <w:rPr>
          <w:rFonts w:eastAsia="Arial"/>
          <w:color w:val="000000" w:themeColor="text1"/>
          <w:sz w:val="22"/>
        </w:rPr>
      </w:pPr>
      <m:oMathPara>
        <m:oMath>
          <m:r>
            <w:rPr>
              <w:rFonts w:ascii="Cambria Math" w:hAnsi="Cambria Math"/>
              <w:color w:val="000000" w:themeColor="text1"/>
              <w:sz w:val="22"/>
            </w:rPr>
            <m:t>ReLU</m:t>
          </m:r>
          <m:d>
            <m:dPr>
              <m:ctrlPr>
                <w:ins w:id="27" w:author="tj zhang" w:date="2024-01-26T13:26:00Z">
                  <w:rPr>
                    <w:rFonts w:ascii="Cambria Math" w:hAnsi="Cambria Math"/>
                    <w:i/>
                    <w:color w:val="000000" w:themeColor="text1"/>
                    <w:sz w:val="22"/>
                  </w:rPr>
                </w:ins>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ins w:id="28" w:author="tj zhang" w:date="2024-01-26T13:26:00Z">
                  <w:rPr>
                    <w:rFonts w:ascii="Cambria Math" w:hAnsi="Cambria Math"/>
                    <w:i/>
                    <w:color w:val="000000" w:themeColor="text1"/>
                    <w:sz w:val="22"/>
                  </w:rPr>
                </w:ins>
              </m:ctrlPr>
            </m:dPr>
            <m:e>
              <m:eqArr>
                <m:eqArrPr>
                  <m:ctrlPr>
                    <w:ins w:id="29" w:author="tj zhang" w:date="2024-01-26T13:26:00Z">
                      <w:rPr>
                        <w:rFonts w:ascii="Cambria Math" w:hAnsi="Cambria Math"/>
                        <w:i/>
                        <w:color w:val="000000" w:themeColor="text1"/>
                        <w:sz w:val="22"/>
                      </w:rPr>
                    </w:ins>
                  </m:ctrlPr>
                </m:eqArrPr>
                <m:e>
                  <m:r>
                    <w:rPr>
                      <w:rFonts w:ascii="Cambria Math" w:hAnsi="Cambria Math"/>
                      <w:color w:val="000000" w:themeColor="text1"/>
                      <w:sz w:val="22"/>
                    </w:rPr>
                    <m:t>x,  x≥0</m:t>
                  </m:r>
                </m:e>
                <m:e>
                  <m:r>
                    <w:rPr>
                      <w:rFonts w:ascii="Cambria Math" w:hAnsi="Cambria Math"/>
                      <w:color w:val="000000" w:themeColor="text1"/>
                      <w:sz w:val="22"/>
                    </w:rPr>
                    <m:t xml:space="preserve">       0,  otherwise</m:t>
                  </m:r>
                </m:e>
              </m:eqArr>
            </m:e>
          </m:d>
        </m:oMath>
      </m:oMathPara>
    </w:p>
    <w:p w14:paraId="44BFBAD0" w14:textId="77777777" w:rsidR="00024F03" w:rsidRPr="007A3A3A" w:rsidRDefault="00024F03" w:rsidP="00024F03">
      <w:pPr>
        <w:jc w:val="both"/>
        <w:rPr>
          <w:rFonts w:eastAsia="Arial"/>
          <w:color w:val="000000" w:themeColor="text1"/>
          <w:sz w:val="22"/>
        </w:rPr>
      </w:pPr>
      <m:oMathPara>
        <m:oMath>
          <m:r>
            <w:rPr>
              <w:rFonts w:ascii="Cambria Math" w:hAnsi="Cambria Math"/>
              <w:color w:val="000000" w:themeColor="text1"/>
              <w:sz w:val="22"/>
            </w:rPr>
            <m:t>LeakyReLU</m:t>
          </m:r>
          <m:d>
            <m:dPr>
              <m:ctrlPr>
                <w:ins w:id="30" w:author="tj zhang" w:date="2024-01-26T13:26:00Z">
                  <w:rPr>
                    <w:rFonts w:ascii="Cambria Math" w:hAnsi="Cambria Math"/>
                    <w:i/>
                    <w:color w:val="000000" w:themeColor="text1"/>
                    <w:sz w:val="22"/>
                  </w:rPr>
                </w:ins>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ins w:id="31" w:author="tj zhang" w:date="2024-01-26T13:26:00Z">
                  <w:rPr>
                    <w:rFonts w:ascii="Cambria Math" w:hAnsi="Cambria Math"/>
                    <w:i/>
                    <w:color w:val="000000" w:themeColor="text1"/>
                    <w:sz w:val="22"/>
                  </w:rPr>
                </w:ins>
              </m:ctrlPr>
            </m:dPr>
            <m:e>
              <m:eqArr>
                <m:eqArrPr>
                  <m:ctrlPr>
                    <w:ins w:id="32" w:author="tj zhang" w:date="2024-01-26T13:26:00Z">
                      <w:rPr>
                        <w:rFonts w:ascii="Cambria Math" w:hAnsi="Cambria Math"/>
                        <w:i/>
                        <w:color w:val="000000" w:themeColor="text1"/>
                        <w:sz w:val="22"/>
                      </w:rPr>
                    </w:ins>
                  </m:ctrlPr>
                </m:eqArrPr>
                <m:e>
                  <m:r>
                    <w:rPr>
                      <w:rFonts w:ascii="Cambria Math" w:hAnsi="Cambria Math"/>
                      <w:color w:val="000000" w:themeColor="text1"/>
                      <w:sz w:val="22"/>
                    </w:rPr>
                    <m:t>x,  x≥0</m:t>
                  </m:r>
                </m:e>
                <m:e>
                  <m:r>
                    <w:rPr>
                      <w:rFonts w:ascii="Cambria Math" w:hAnsi="Cambria Math"/>
                      <w:color w:val="000000" w:themeColor="text1"/>
                      <w:sz w:val="22"/>
                    </w:rPr>
                    <m:t xml:space="preserve">       ax,  otherwise</m:t>
                  </m:r>
                </m:e>
              </m:eqArr>
            </m:e>
          </m:d>
        </m:oMath>
      </m:oMathPara>
    </w:p>
    <w:p w14:paraId="4E8549AB" w14:textId="1D90663C" w:rsidR="00024F03" w:rsidRPr="007A3A3A" w:rsidRDefault="00024F03" w:rsidP="00024F03">
      <w:pPr>
        <w:jc w:val="both"/>
        <w:rPr>
          <w:color w:val="000000" w:themeColor="text1"/>
          <w:sz w:val="22"/>
        </w:rPr>
      </w:pPr>
      <w:r w:rsidRPr="007A3A3A">
        <w:rPr>
          <w:color w:val="000000" w:themeColor="text1"/>
          <w:sz w:val="22"/>
        </w:rPr>
        <w:t xml:space="preserve">Where </w:t>
      </w:r>
      <w:r w:rsidRPr="00745106">
        <w:rPr>
          <w:i/>
          <w:iCs/>
          <w:color w:val="000000" w:themeColor="text1"/>
          <w:sz w:val="22"/>
        </w:rPr>
        <w:t>a</w:t>
      </w:r>
      <w:r w:rsidRPr="007A3A3A">
        <w:rPr>
          <w:color w:val="000000" w:themeColor="text1"/>
          <w:sz w:val="22"/>
        </w:rPr>
        <w:t xml:space="preserve"> </w:t>
      </w:r>
      <w:proofErr w:type="gramStart"/>
      <w:r w:rsidRPr="007A3A3A">
        <w:rPr>
          <w:color w:val="000000" w:themeColor="text1"/>
          <w:sz w:val="22"/>
        </w:rPr>
        <w:t>controls</w:t>
      </w:r>
      <w:proofErr w:type="gramEnd"/>
      <w:r w:rsidRPr="007A3A3A">
        <w:rPr>
          <w:color w:val="000000" w:themeColor="text1"/>
          <w:sz w:val="22"/>
        </w:rPr>
        <w:t xml:space="preserve"> the angle of the negative slope, </w:t>
      </w:r>
      <m:oMath>
        <m:r>
          <w:rPr>
            <w:rFonts w:ascii="Cambria Math" w:eastAsia="Arial" w:hAnsi="Cambria Math"/>
            <w:color w:val="000000" w:themeColor="text1"/>
            <w:sz w:val="22"/>
          </w:rPr>
          <m:t>a=</m:t>
        </m:r>
        <m:sSup>
          <m:sSupPr>
            <m:ctrlPr>
              <w:ins w:id="33" w:author="tj zhang" w:date="2024-01-26T13:26:00Z">
                <w:rPr>
                  <w:rFonts w:ascii="Cambria Math" w:eastAsia="Arial" w:hAnsi="Cambria Math"/>
                  <w:i/>
                  <w:color w:val="000000" w:themeColor="text1"/>
                  <w:sz w:val="22"/>
                </w:rPr>
              </w:ins>
            </m:ctrlPr>
          </m:sSupPr>
          <m:e>
            <m:r>
              <w:rPr>
                <w:rFonts w:ascii="Cambria Math" w:eastAsia="Arial" w:hAnsi="Cambria Math"/>
                <w:color w:val="000000" w:themeColor="text1"/>
                <w:sz w:val="22"/>
              </w:rPr>
              <m:t>e</m:t>
            </m:r>
          </m:e>
          <m:sup>
            <m:r>
              <w:rPr>
                <w:rFonts w:ascii="Cambria Math" w:eastAsia="Arial" w:hAnsi="Cambria Math"/>
                <w:color w:val="000000" w:themeColor="text1"/>
                <w:sz w:val="22"/>
              </w:rPr>
              <m:t>-2</m:t>
            </m:r>
          </m:sup>
        </m:sSup>
      </m:oMath>
      <w:r w:rsidRPr="007A3A3A">
        <w:rPr>
          <w:color w:val="000000" w:themeColor="text1"/>
          <w:sz w:val="22"/>
        </w:rPr>
        <w:t xml:space="preserve"> in this case.</w:t>
      </w:r>
      <w:r w:rsidR="00FE7B86" w:rsidRPr="007A3A3A">
        <w:rPr>
          <w:color w:val="000000" w:themeColor="text1"/>
          <w:sz w:val="22"/>
        </w:rPr>
        <w:t xml:space="preserve"> </w:t>
      </w:r>
      <w:r w:rsidRPr="007A3A3A">
        <w:rPr>
          <w:color w:val="000000" w:themeColor="text1"/>
          <w:sz w:val="22"/>
        </w:rPr>
        <w:t>LeakyReLU can improve the PoFormer fitting with increasing very little computational cost and overfitting risk.</w:t>
      </w:r>
    </w:p>
    <w:p w14:paraId="6A680939" w14:textId="77777777" w:rsidR="00024F03" w:rsidRPr="007A3A3A" w:rsidRDefault="00024F03" w:rsidP="00024F03">
      <w:pPr>
        <w:jc w:val="both"/>
        <w:rPr>
          <w:rFonts w:eastAsia="Arial"/>
          <w:color w:val="000000" w:themeColor="text1"/>
          <w:sz w:val="22"/>
        </w:rPr>
      </w:pPr>
    </w:p>
    <w:p w14:paraId="3436C353" w14:textId="05F1EAA2"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Incorporating these academic notations and formulations </w:t>
      </w:r>
      <w:r w:rsidR="00E85B8D">
        <w:rPr>
          <w:rFonts w:eastAsia="Arial"/>
          <w:color w:val="000000" w:themeColor="text1"/>
          <w:sz w:val="22"/>
        </w:rPr>
        <w:t xml:space="preserve">equipped </w:t>
      </w:r>
      <w:r w:rsidRPr="007A3A3A">
        <w:rPr>
          <w:rFonts w:eastAsia="Arial"/>
          <w:color w:val="000000" w:themeColor="text1"/>
          <w:sz w:val="22"/>
        </w:rPr>
        <w:t xml:space="preserve">the model description with the necessary </w:t>
      </w:r>
      <w:r w:rsidR="00E85B8D">
        <w:rPr>
          <w:rFonts w:eastAsia="Arial"/>
          <w:color w:val="000000" w:themeColor="text1"/>
          <w:sz w:val="22"/>
        </w:rPr>
        <w:t xml:space="preserve">rigor </w:t>
      </w:r>
      <w:r w:rsidRPr="007A3A3A">
        <w:rPr>
          <w:rFonts w:eastAsia="Arial"/>
          <w:color w:val="000000" w:themeColor="text1"/>
          <w:sz w:val="22"/>
        </w:rPr>
        <w:t xml:space="preserve">for </w:t>
      </w:r>
      <w:r w:rsidR="00E85B8D">
        <w:rPr>
          <w:rFonts w:eastAsia="Arial"/>
          <w:color w:val="000000" w:themeColor="text1"/>
          <w:sz w:val="22"/>
        </w:rPr>
        <w:t>pavement surface pothole inspection.</w:t>
      </w:r>
      <w:r w:rsidRPr="007A3A3A">
        <w:rPr>
          <w:rFonts w:eastAsia="Arial"/>
          <w:color w:val="000000" w:themeColor="text1"/>
          <w:sz w:val="22"/>
        </w:rPr>
        <w:t xml:space="preserve"> </w:t>
      </w:r>
    </w:p>
    <w:p w14:paraId="04A27255" w14:textId="6708CEE3" w:rsidR="00A96018" w:rsidRPr="007A3A3A" w:rsidRDefault="00A96018" w:rsidP="00D34BE1">
      <w:pPr>
        <w:jc w:val="both"/>
        <w:rPr>
          <w:rFonts w:eastAsia="Arial"/>
          <w:color w:val="000000" w:themeColor="text1"/>
          <w:sz w:val="22"/>
        </w:rPr>
      </w:pPr>
      <w:bookmarkStart w:id="34" w:name="OLE_LINK22"/>
      <w:bookmarkStart w:id="35" w:name="OLE_LINK23"/>
    </w:p>
    <w:p w14:paraId="57F5DA84" w14:textId="408B529A" w:rsidR="00A96018" w:rsidRPr="00F82235" w:rsidRDefault="00B1701B" w:rsidP="003D5D20">
      <w:pPr>
        <w:pStyle w:val="Heading2"/>
        <w:rPr>
          <w:rFonts w:eastAsia="Arial"/>
          <w:i w:val="0"/>
          <w:iCs w:val="0"/>
          <w:color w:val="000000" w:themeColor="text1"/>
          <w:sz w:val="22"/>
        </w:rPr>
      </w:pPr>
      <w:r w:rsidRPr="00F82235">
        <w:rPr>
          <w:rFonts w:eastAsia="Arial"/>
          <w:i w:val="0"/>
          <w:iCs w:val="0"/>
          <w:color w:val="000000" w:themeColor="text1"/>
          <w:sz w:val="22"/>
        </w:rPr>
        <w:t>2.</w:t>
      </w:r>
      <w:r w:rsidR="00DF4254" w:rsidRPr="00F82235">
        <w:rPr>
          <w:rFonts w:eastAsia="Arial"/>
          <w:i w:val="0"/>
          <w:iCs w:val="0"/>
          <w:color w:val="000000" w:themeColor="text1"/>
          <w:sz w:val="22"/>
        </w:rPr>
        <w:t>2</w:t>
      </w:r>
      <w:r w:rsidRPr="00F82235">
        <w:rPr>
          <w:rFonts w:eastAsia="Arial"/>
          <w:i w:val="0"/>
          <w:iCs w:val="0"/>
          <w:color w:val="000000" w:themeColor="text1"/>
          <w:sz w:val="22"/>
        </w:rPr>
        <w:t xml:space="preserve"> </w:t>
      </w:r>
      <w:r w:rsidR="00F53F0F">
        <w:rPr>
          <w:rFonts w:eastAsia="Arial"/>
          <w:i w:val="0"/>
          <w:iCs w:val="0"/>
          <w:color w:val="000000" w:themeColor="text1"/>
          <w:sz w:val="22"/>
        </w:rPr>
        <w:t>O</w:t>
      </w:r>
      <w:r w:rsidRPr="00F82235">
        <w:rPr>
          <w:rFonts w:eastAsia="Arial"/>
          <w:i w:val="0"/>
          <w:iCs w:val="0"/>
          <w:color w:val="000000" w:themeColor="text1"/>
          <w:sz w:val="22"/>
        </w:rPr>
        <w:t xml:space="preserve">verall </w:t>
      </w:r>
      <w:r w:rsidR="00F53F0F">
        <w:rPr>
          <w:rFonts w:eastAsia="Arial"/>
          <w:i w:val="0"/>
          <w:iCs w:val="0"/>
          <w:color w:val="000000" w:themeColor="text1"/>
          <w:sz w:val="22"/>
        </w:rPr>
        <w:t>Evaluation P</w:t>
      </w:r>
      <w:r w:rsidRPr="00F82235">
        <w:rPr>
          <w:rFonts w:eastAsia="Arial"/>
          <w:i w:val="0"/>
          <w:iCs w:val="0"/>
          <w:color w:val="000000" w:themeColor="text1"/>
          <w:sz w:val="22"/>
        </w:rPr>
        <w:t>rocedure</w:t>
      </w:r>
    </w:p>
    <w:p w14:paraId="409DF141" w14:textId="3990E11D" w:rsidR="007932F7" w:rsidRPr="007932F7" w:rsidRDefault="001B4CC3" w:rsidP="007932F7">
      <w:pPr>
        <w:jc w:val="both"/>
        <w:rPr>
          <w:rFonts w:eastAsia="Arial"/>
          <w:color w:val="000000" w:themeColor="text1"/>
          <w:sz w:val="22"/>
        </w:rPr>
      </w:pPr>
      <w:r>
        <w:rPr>
          <w:rFonts w:eastAsia="Arial"/>
          <w:color w:val="000000" w:themeColor="text1"/>
          <w:sz w:val="22"/>
        </w:rPr>
        <w:t xml:space="preserve">In order to evaluate the performance of the proposed method, </w:t>
      </w:r>
      <w:r w:rsidR="007932F7" w:rsidRPr="007932F7">
        <w:rPr>
          <w:rFonts w:eastAsia="Arial"/>
          <w:color w:val="000000" w:themeColor="text1"/>
          <w:sz w:val="22"/>
        </w:rPr>
        <w:t>five well-established models were evaluated alongside our novel Transformer</w:t>
      </w:r>
      <w:r>
        <w:rPr>
          <w:rFonts w:eastAsia="Arial"/>
          <w:color w:val="000000" w:themeColor="text1"/>
          <w:sz w:val="22"/>
        </w:rPr>
        <w:t>-CNN</w:t>
      </w:r>
      <w:r w:rsidR="007932F7" w:rsidRPr="007932F7">
        <w:rPr>
          <w:rFonts w:eastAsia="Arial"/>
          <w:color w:val="000000" w:themeColor="text1"/>
          <w:sz w:val="22"/>
        </w:rPr>
        <w:t xml:space="preserve"> hybrid model</w:t>
      </w:r>
      <w:r w:rsidR="00907829">
        <w:rPr>
          <w:rFonts w:eastAsia="Arial"/>
          <w:color w:val="000000" w:themeColor="text1"/>
          <w:sz w:val="22"/>
        </w:rPr>
        <w:t xml:space="preserve">. </w:t>
      </w:r>
      <w:r w:rsidR="007932F7" w:rsidRPr="007932F7">
        <w:rPr>
          <w:rFonts w:eastAsia="Arial"/>
          <w:color w:val="000000" w:themeColor="text1"/>
          <w:sz w:val="22"/>
        </w:rPr>
        <w:t>The models under scrutiny are as follows: U-Net, LRASPP, FCN, E</w:t>
      </w:r>
      <w:r w:rsidR="007932F7">
        <w:rPr>
          <w:rFonts w:eastAsia="Arial"/>
          <w:color w:val="000000" w:themeColor="text1"/>
          <w:sz w:val="22"/>
        </w:rPr>
        <w:t>-N</w:t>
      </w:r>
      <w:r w:rsidR="007932F7" w:rsidRPr="007932F7">
        <w:rPr>
          <w:rFonts w:eastAsia="Arial"/>
          <w:color w:val="000000" w:themeColor="text1"/>
          <w:sz w:val="22"/>
        </w:rPr>
        <w:t>et and Att</w:t>
      </w:r>
      <w:r w:rsidR="007932F7">
        <w:rPr>
          <w:rFonts w:eastAsia="Arial"/>
          <w:color w:val="000000" w:themeColor="text1"/>
          <w:sz w:val="22"/>
        </w:rPr>
        <w:t>u</w:t>
      </w:r>
      <w:r w:rsidR="007932F7" w:rsidRPr="007932F7">
        <w:rPr>
          <w:rFonts w:eastAsia="Arial"/>
          <w:color w:val="000000" w:themeColor="text1"/>
          <w:sz w:val="22"/>
        </w:rPr>
        <w:t>Net</w:t>
      </w:r>
      <w:r w:rsidR="00F548D6">
        <w:rPr>
          <w:rFonts w:eastAsia="Arial"/>
          <w:color w:val="000000" w:themeColor="text1"/>
          <w:sz w:val="22"/>
        </w:rPr>
        <w:t xml:space="preserve"> </w:t>
      </w:r>
      <w:r w:rsidR="00F548D6">
        <w:rPr>
          <w:rFonts w:eastAsia="Arial"/>
          <w:color w:val="000000" w:themeColor="text1"/>
          <w:sz w:val="22"/>
        </w:rPr>
        <w:fldChar w:fldCharType="begin"/>
      </w:r>
      <w:r w:rsidR="00DC0517">
        <w:rPr>
          <w:rFonts w:eastAsia="Arial"/>
          <w:color w:val="000000" w:themeColor="text1"/>
          <w:sz w:val="22"/>
        </w:rPr>
        <w:instrText xml:space="preserve"> ADDIN EN.CITE &lt;EndNote&gt;&lt;Cite&gt;&lt;Author&gt;Zhang&lt;/Author&gt;&lt;Year&gt;2023&lt;/Year&gt;&lt;RecNum&gt;1260&lt;/RecNum&gt;&lt;DisplayText&gt;[36]&lt;/DisplayText&gt;&lt;record&gt;&lt;rec-number&gt;1260&lt;/rec-number&gt;&lt;foreign-keys&gt;&lt;key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F548D6">
        <w:rPr>
          <w:rFonts w:eastAsia="Arial"/>
          <w:color w:val="000000" w:themeColor="text1"/>
          <w:sz w:val="22"/>
        </w:rPr>
        <w:fldChar w:fldCharType="separate"/>
      </w:r>
      <w:r w:rsidR="00DC0517">
        <w:rPr>
          <w:rFonts w:eastAsia="Arial"/>
          <w:noProof/>
          <w:color w:val="000000" w:themeColor="text1"/>
          <w:sz w:val="22"/>
        </w:rPr>
        <w:t>[36]</w:t>
      </w:r>
      <w:r w:rsidR="00F548D6">
        <w:rPr>
          <w:rFonts w:eastAsia="Arial"/>
          <w:color w:val="000000" w:themeColor="text1"/>
          <w:sz w:val="22"/>
        </w:rPr>
        <w:fldChar w:fldCharType="end"/>
      </w:r>
      <w:r w:rsidR="007932F7" w:rsidRPr="007932F7">
        <w:rPr>
          <w:rFonts w:eastAsia="Arial"/>
          <w:color w:val="000000" w:themeColor="text1"/>
          <w:sz w:val="22"/>
        </w:rPr>
        <w:t>. These models were selected based on their prominence in the field and their varied architectural principles, which include:</w:t>
      </w:r>
    </w:p>
    <w:p w14:paraId="063D0F7A" w14:textId="77777777" w:rsidR="007932F7" w:rsidRPr="007932F7" w:rsidRDefault="007932F7" w:rsidP="007932F7">
      <w:pPr>
        <w:jc w:val="both"/>
        <w:rPr>
          <w:rFonts w:eastAsia="Arial"/>
          <w:color w:val="000000" w:themeColor="text1"/>
          <w:sz w:val="22"/>
        </w:rPr>
      </w:pPr>
    </w:p>
    <w:p w14:paraId="6F876C05" w14:textId="5054D8A2" w:rsidR="007932F7" w:rsidRPr="007932F7" w:rsidRDefault="007932F7" w:rsidP="007932F7">
      <w:pPr>
        <w:jc w:val="both"/>
        <w:rPr>
          <w:rFonts w:eastAsia="Arial"/>
          <w:color w:val="000000" w:themeColor="text1"/>
          <w:sz w:val="22"/>
        </w:rPr>
      </w:pPr>
      <w:r>
        <w:rPr>
          <w:rFonts w:eastAsia="Arial"/>
          <w:color w:val="000000" w:themeColor="text1"/>
          <w:sz w:val="22"/>
        </w:rPr>
        <w:t xml:space="preserve">(1) </w:t>
      </w:r>
      <w:r w:rsidRPr="007932F7">
        <w:rPr>
          <w:rFonts w:eastAsia="Arial"/>
          <w:color w:val="000000" w:themeColor="text1"/>
          <w:sz w:val="22"/>
        </w:rPr>
        <w:t>U-Net: A convolutional network renowned for its efficacy in biomedical image segmentation.</w:t>
      </w:r>
    </w:p>
    <w:p w14:paraId="3947FE91" w14:textId="7457C4E3" w:rsidR="007932F7" w:rsidRPr="007932F7" w:rsidRDefault="007932F7" w:rsidP="007932F7">
      <w:pPr>
        <w:jc w:val="both"/>
        <w:rPr>
          <w:rFonts w:eastAsia="Arial"/>
          <w:color w:val="000000" w:themeColor="text1"/>
          <w:sz w:val="22"/>
        </w:rPr>
      </w:pPr>
      <w:r>
        <w:rPr>
          <w:rFonts w:eastAsia="Arial"/>
          <w:color w:val="000000" w:themeColor="text1"/>
          <w:sz w:val="22"/>
        </w:rPr>
        <w:t xml:space="preserve">(2) </w:t>
      </w:r>
      <w:r w:rsidRPr="007932F7">
        <w:rPr>
          <w:rFonts w:eastAsia="Arial"/>
          <w:color w:val="000000" w:themeColor="text1"/>
          <w:sz w:val="22"/>
        </w:rPr>
        <w:t xml:space="preserve">LRASPP: An adaptation of the Lite Reduced </w:t>
      </w:r>
      <w:proofErr w:type="spellStart"/>
      <w:r w:rsidRPr="007932F7">
        <w:rPr>
          <w:rFonts w:eastAsia="Arial"/>
          <w:color w:val="000000" w:themeColor="text1"/>
          <w:sz w:val="22"/>
        </w:rPr>
        <w:t>Atrous</w:t>
      </w:r>
      <w:proofErr w:type="spellEnd"/>
      <w:r w:rsidRPr="007932F7">
        <w:rPr>
          <w:rFonts w:eastAsia="Arial"/>
          <w:color w:val="000000" w:themeColor="text1"/>
          <w:sz w:val="22"/>
        </w:rPr>
        <w:t xml:space="preserve"> Spatial Pyramid Pooling (R-ASPP) Network, employing a MobileNetV3-Large backbone, optimized for mobile devices.</w:t>
      </w:r>
    </w:p>
    <w:p w14:paraId="19FDD92B" w14:textId="5E7F5B02" w:rsidR="007932F7" w:rsidRPr="007932F7" w:rsidRDefault="007932F7" w:rsidP="007932F7">
      <w:pPr>
        <w:jc w:val="both"/>
        <w:rPr>
          <w:rFonts w:eastAsia="Arial"/>
          <w:color w:val="000000" w:themeColor="text1"/>
          <w:sz w:val="22"/>
        </w:rPr>
      </w:pPr>
      <w:r>
        <w:rPr>
          <w:rFonts w:eastAsia="Arial"/>
          <w:color w:val="000000" w:themeColor="text1"/>
          <w:sz w:val="22"/>
        </w:rPr>
        <w:t xml:space="preserve">(3) </w:t>
      </w:r>
      <w:r w:rsidRPr="007932F7">
        <w:rPr>
          <w:rFonts w:eastAsia="Arial"/>
          <w:color w:val="000000" w:themeColor="text1"/>
          <w:sz w:val="22"/>
        </w:rPr>
        <w:t>FCN: The Fully Convolutional Network, herein utilizing a ResNet-50</w:t>
      </w:r>
      <w:r w:rsidR="00F548D6">
        <w:rPr>
          <w:rFonts w:eastAsia="Arial"/>
          <w:color w:val="000000" w:themeColor="text1"/>
          <w:sz w:val="22"/>
        </w:rPr>
        <w:t xml:space="preserve"> </w:t>
      </w:r>
      <w:r w:rsidR="00F548D6" w:rsidRPr="007A3A3A">
        <w:rPr>
          <w:rFonts w:eastAsia="Arial"/>
          <w:color w:val="000000" w:themeColor="text1"/>
          <w:sz w:val="22"/>
        </w:rPr>
        <w:fldChar w:fldCharType="begin"/>
      </w:r>
      <w:r w:rsidR="00DC0517">
        <w:rPr>
          <w:rFonts w:eastAsia="Arial"/>
          <w:color w:val="000000" w:themeColor="text1"/>
          <w:sz w:val="22"/>
        </w:rPr>
        <w:instrText xml:space="preserve"> ADDIN EN.CITE &lt;EndNote&gt;&lt;Cite&gt;&lt;Author&gt;He&lt;/Author&gt;&lt;Year&gt;2016&lt;/Year&gt;&lt;RecNum&gt;1155&lt;/RecNum&gt;&lt;DisplayText&gt;[37]&lt;/DisplayText&gt;&lt;record&gt;&lt;rec-number&gt;1155&lt;/rec-number&gt;&lt;foreign-keys&gt;&lt;key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F548D6" w:rsidRPr="007A3A3A">
        <w:rPr>
          <w:rFonts w:eastAsia="Arial"/>
          <w:color w:val="000000" w:themeColor="text1"/>
          <w:sz w:val="22"/>
        </w:rPr>
        <w:fldChar w:fldCharType="separate"/>
      </w:r>
      <w:r w:rsidR="00DC0517">
        <w:rPr>
          <w:rFonts w:eastAsia="Arial"/>
          <w:noProof/>
          <w:color w:val="000000" w:themeColor="text1"/>
          <w:sz w:val="22"/>
        </w:rPr>
        <w:t>[37]</w:t>
      </w:r>
      <w:r w:rsidR="00F548D6" w:rsidRPr="007A3A3A">
        <w:rPr>
          <w:rFonts w:eastAsia="Arial"/>
          <w:color w:val="000000" w:themeColor="text1"/>
          <w:sz w:val="22"/>
        </w:rPr>
        <w:fldChar w:fldCharType="end"/>
      </w:r>
      <w:r w:rsidRPr="007932F7">
        <w:rPr>
          <w:rFonts w:eastAsia="Arial"/>
          <w:color w:val="000000" w:themeColor="text1"/>
          <w:sz w:val="22"/>
        </w:rPr>
        <w:t xml:space="preserve"> backbone, known for its deep residual learning framework.</w:t>
      </w:r>
    </w:p>
    <w:p w14:paraId="3A810DF4" w14:textId="267C1EE0" w:rsidR="007932F7" w:rsidRPr="007932F7" w:rsidRDefault="007932F7" w:rsidP="007932F7">
      <w:pPr>
        <w:jc w:val="both"/>
        <w:rPr>
          <w:rFonts w:eastAsia="Arial"/>
          <w:color w:val="000000" w:themeColor="text1"/>
          <w:sz w:val="22"/>
        </w:rPr>
      </w:pPr>
      <w:r>
        <w:rPr>
          <w:rFonts w:eastAsia="Arial"/>
          <w:color w:val="000000" w:themeColor="text1"/>
          <w:sz w:val="22"/>
        </w:rPr>
        <w:t xml:space="preserve">(4) </w:t>
      </w:r>
      <w:r w:rsidRPr="007932F7">
        <w:rPr>
          <w:rFonts w:eastAsia="Arial"/>
          <w:color w:val="000000" w:themeColor="text1"/>
          <w:sz w:val="22"/>
        </w:rPr>
        <w:t>E</w:t>
      </w:r>
      <w:r>
        <w:rPr>
          <w:rFonts w:eastAsia="Arial"/>
          <w:color w:val="000000" w:themeColor="text1"/>
          <w:sz w:val="22"/>
        </w:rPr>
        <w:t>-N</w:t>
      </w:r>
      <w:r w:rsidRPr="007932F7">
        <w:rPr>
          <w:rFonts w:eastAsia="Arial"/>
          <w:color w:val="000000" w:themeColor="text1"/>
          <w:sz w:val="22"/>
        </w:rPr>
        <w:t>et: A network architecture tailored for real-time semantic segmentation, as proposed by Adam, utilizing the default hyperparameter settings.</w:t>
      </w:r>
    </w:p>
    <w:p w14:paraId="2E5CEF57" w14:textId="74EA07F6" w:rsidR="008E4618" w:rsidRDefault="007932F7" w:rsidP="007932F7">
      <w:pPr>
        <w:jc w:val="both"/>
        <w:rPr>
          <w:rFonts w:eastAsia="Arial"/>
          <w:color w:val="000000" w:themeColor="text1"/>
          <w:sz w:val="22"/>
          <w:lang w:eastAsia="zh-CN"/>
        </w:rPr>
      </w:pPr>
      <w:r>
        <w:rPr>
          <w:rFonts w:eastAsia="Arial"/>
          <w:color w:val="000000" w:themeColor="text1"/>
          <w:sz w:val="22"/>
        </w:rPr>
        <w:t xml:space="preserve">(5) </w:t>
      </w:r>
      <w:r w:rsidRPr="007932F7">
        <w:rPr>
          <w:rFonts w:eastAsia="Arial"/>
          <w:color w:val="000000" w:themeColor="text1"/>
          <w:sz w:val="22"/>
        </w:rPr>
        <w:t>Att</w:t>
      </w:r>
      <w:r>
        <w:rPr>
          <w:rFonts w:eastAsia="Arial"/>
          <w:color w:val="000000" w:themeColor="text1"/>
          <w:sz w:val="22"/>
        </w:rPr>
        <w:t>u</w:t>
      </w:r>
      <w:r w:rsidRPr="007932F7">
        <w:rPr>
          <w:rFonts w:eastAsia="Arial"/>
          <w:color w:val="000000" w:themeColor="text1"/>
          <w:sz w:val="22"/>
        </w:rPr>
        <w:t>Net: Specifically designed for scenarios with limited training samples, this model emphasizes attention mechanisms to refine feature representations.</w:t>
      </w:r>
    </w:p>
    <w:p w14:paraId="78D19E9D" w14:textId="39F11A75" w:rsidR="00F548D6" w:rsidRDefault="00F548D6" w:rsidP="00F548D6">
      <w:pPr>
        <w:jc w:val="both"/>
        <w:rPr>
          <w:rFonts w:eastAsia="Arial"/>
          <w:color w:val="000000" w:themeColor="text1"/>
          <w:sz w:val="22"/>
        </w:rPr>
      </w:pPr>
    </w:p>
    <w:p w14:paraId="7BDE5EE7" w14:textId="36706D98" w:rsidR="00F548D6" w:rsidRDefault="00315ED3" w:rsidP="00F548D6">
      <w:pPr>
        <w:jc w:val="both"/>
        <w:rPr>
          <w:rFonts w:eastAsia="Arial"/>
          <w:color w:val="000000" w:themeColor="text1"/>
          <w:sz w:val="22"/>
        </w:rPr>
      </w:pPr>
      <w:r>
        <w:rPr>
          <w:rFonts w:eastAsia="Arial"/>
          <w:color w:val="000000" w:themeColor="text1"/>
          <w:sz w:val="22"/>
        </w:rPr>
        <w:t xml:space="preserve">A self-collected dataset is proposed to evaluate the performance of </w:t>
      </w:r>
      <w:r w:rsidR="00741C18">
        <w:rPr>
          <w:rFonts w:eastAsia="Arial"/>
          <w:color w:val="000000" w:themeColor="text1"/>
          <w:sz w:val="22"/>
        </w:rPr>
        <w:t>these models. The dataset has been published on GitHub Repository (</w:t>
      </w:r>
      <w:hyperlink r:id="rId11" w:history="1">
        <w:r w:rsidR="00741C18" w:rsidRPr="00145C55">
          <w:rPr>
            <w:rStyle w:val="Hyperlink"/>
            <w:rFonts w:eastAsia="Arial"/>
            <w:sz w:val="22"/>
          </w:rPr>
          <w:t>https://github.com/tjboise/PoFormer</w:t>
        </w:r>
      </w:hyperlink>
      <w:r w:rsidR="00741C18">
        <w:rPr>
          <w:rFonts w:eastAsia="Arial"/>
          <w:color w:val="000000" w:themeColor="text1"/>
          <w:sz w:val="22"/>
        </w:rPr>
        <w:t>)</w:t>
      </w:r>
      <w:r w:rsidR="00741C18" w:rsidRPr="007932F7">
        <w:rPr>
          <w:rFonts w:eastAsia="Arial"/>
          <w:color w:val="000000" w:themeColor="text1"/>
          <w:sz w:val="22"/>
        </w:rPr>
        <w:t>.</w:t>
      </w:r>
      <w:r w:rsidR="00741C18">
        <w:rPr>
          <w:rFonts w:eastAsia="Arial"/>
          <w:color w:val="000000" w:themeColor="text1"/>
          <w:sz w:val="22"/>
        </w:rPr>
        <w:t xml:space="preserve"> The </w:t>
      </w:r>
      <w:r w:rsidR="00671C46">
        <w:rPr>
          <w:rFonts w:eastAsia="Arial"/>
          <w:color w:val="000000" w:themeColor="text1"/>
          <w:sz w:val="22"/>
        </w:rPr>
        <w:t xml:space="preserve">images in the </w:t>
      </w:r>
      <w:r w:rsidR="00741C18">
        <w:rPr>
          <w:rFonts w:eastAsia="Arial"/>
          <w:color w:val="000000" w:themeColor="text1"/>
          <w:sz w:val="22"/>
        </w:rPr>
        <w:t xml:space="preserve">dataset </w:t>
      </w:r>
      <w:r w:rsidR="00671C46">
        <w:rPr>
          <w:rFonts w:eastAsia="Arial"/>
          <w:color w:val="000000" w:themeColor="text1"/>
          <w:sz w:val="22"/>
        </w:rPr>
        <w:t xml:space="preserve">were collected from websites. Thus, it </w:t>
      </w:r>
      <w:r w:rsidR="00741C18">
        <w:rPr>
          <w:rFonts w:eastAsia="Arial"/>
          <w:color w:val="000000" w:themeColor="text1"/>
          <w:sz w:val="22"/>
        </w:rPr>
        <w:t xml:space="preserve">contains heterogeneous </w:t>
      </w:r>
      <w:r w:rsidR="00671C46">
        <w:rPr>
          <w:rFonts w:eastAsia="Arial"/>
          <w:color w:val="000000" w:themeColor="text1"/>
          <w:sz w:val="22"/>
        </w:rPr>
        <w:t xml:space="preserve">features which can </w:t>
      </w:r>
      <w:r w:rsidR="003F5040">
        <w:rPr>
          <w:rFonts w:eastAsia="Arial"/>
          <w:color w:val="000000" w:themeColor="text1"/>
          <w:sz w:val="22"/>
        </w:rPr>
        <w:t>evaluate</w:t>
      </w:r>
      <w:r w:rsidR="00671C46">
        <w:rPr>
          <w:rFonts w:eastAsia="Arial"/>
          <w:color w:val="000000" w:themeColor="text1"/>
          <w:sz w:val="22"/>
        </w:rPr>
        <w:t xml:space="preserve"> the </w:t>
      </w:r>
      <w:r w:rsidR="003F5040">
        <w:rPr>
          <w:rFonts w:eastAsia="Arial"/>
          <w:color w:val="000000" w:themeColor="text1"/>
          <w:sz w:val="22"/>
        </w:rPr>
        <w:t>generalization</w:t>
      </w:r>
      <w:r w:rsidR="00671C46">
        <w:rPr>
          <w:rFonts w:eastAsia="Arial"/>
          <w:color w:val="000000" w:themeColor="text1"/>
          <w:sz w:val="22"/>
        </w:rPr>
        <w:t xml:space="preserve"> of the model in complex situation. </w:t>
      </w:r>
      <w:r w:rsidR="00F548D6" w:rsidRPr="00F548D6">
        <w:rPr>
          <w:rFonts w:eastAsia="Arial"/>
          <w:color w:val="000000" w:themeColor="text1"/>
          <w:sz w:val="22"/>
        </w:rPr>
        <w:t>To ensure statistical robustness, the original dataset underwent a randomized tripartite split, forming the basis for three independent training and testing cycles. This methodology enabled the computation of average performance metrics and associated standard deviations</w:t>
      </w:r>
      <w:r w:rsidR="003F5040">
        <w:rPr>
          <w:rFonts w:eastAsia="Arial"/>
          <w:color w:val="000000" w:themeColor="text1"/>
          <w:sz w:val="22"/>
        </w:rPr>
        <w:t xml:space="preserve"> which can show the robustness of the model performance</w:t>
      </w:r>
      <w:r w:rsidR="00F548D6" w:rsidRPr="00F548D6">
        <w:rPr>
          <w:rFonts w:eastAsia="Arial"/>
          <w:color w:val="000000" w:themeColor="text1"/>
          <w:sz w:val="22"/>
        </w:rPr>
        <w:t>.</w:t>
      </w:r>
      <w:r w:rsidR="00A4295B">
        <w:rPr>
          <w:rFonts w:eastAsia="Arial"/>
          <w:color w:val="000000" w:themeColor="text1"/>
          <w:sz w:val="22"/>
        </w:rPr>
        <w:t xml:space="preserve"> </w:t>
      </w:r>
      <w:r w:rsidR="00F548D6" w:rsidRPr="00F548D6">
        <w:rPr>
          <w:rFonts w:eastAsia="Arial"/>
          <w:color w:val="000000" w:themeColor="text1"/>
          <w:sz w:val="22"/>
        </w:rPr>
        <w:t xml:space="preserve">The dataset was partitioned into training and testing subsets in an 80:20 ratio. Given </w:t>
      </w:r>
      <w:r w:rsidR="00F548D6" w:rsidRPr="008D7020">
        <w:rPr>
          <w:rFonts w:eastAsia="Arial"/>
          <w:color w:val="000000" w:themeColor="text1"/>
          <w:sz w:val="22"/>
        </w:rPr>
        <w:t xml:space="preserve">the </w:t>
      </w:r>
      <w:bookmarkStart w:id="36" w:name="OLE_LINK37"/>
      <w:bookmarkStart w:id="37" w:name="OLE_LINK38"/>
      <w:r w:rsidR="00F548D6" w:rsidRPr="008D7020">
        <w:rPr>
          <w:rFonts w:eastAsia="Arial"/>
          <w:color w:val="000000" w:themeColor="text1"/>
          <w:sz w:val="22"/>
        </w:rPr>
        <w:t>heterogeneous</w:t>
      </w:r>
      <w:bookmarkEnd w:id="36"/>
      <w:bookmarkEnd w:id="37"/>
      <w:r w:rsidR="00F548D6" w:rsidRPr="008D7020">
        <w:rPr>
          <w:rFonts w:eastAsia="Arial"/>
          <w:color w:val="000000" w:themeColor="text1"/>
          <w:sz w:val="22"/>
        </w:rPr>
        <w:t xml:space="preserve"> image resolutions</w:t>
      </w:r>
      <w:r w:rsidR="00F548D6" w:rsidRPr="00F548D6">
        <w:rPr>
          <w:rFonts w:eastAsia="Arial"/>
          <w:color w:val="000000" w:themeColor="text1"/>
          <w:sz w:val="22"/>
        </w:rPr>
        <w:t xml:space="preserve"> stemming from varied acquisition sources, a standardization procedure resized all images to 256×256 pixels prior to model training.</w:t>
      </w:r>
      <w:r w:rsidR="00F548D6">
        <w:rPr>
          <w:rFonts w:eastAsia="Arial"/>
          <w:color w:val="000000" w:themeColor="text1"/>
          <w:sz w:val="22"/>
        </w:rPr>
        <w:t xml:space="preserve"> </w:t>
      </w:r>
      <w:r w:rsidR="00F548D6" w:rsidRPr="00F548D6">
        <w:rPr>
          <w:rFonts w:eastAsia="Arial"/>
          <w:color w:val="000000" w:themeColor="text1"/>
          <w:sz w:val="22"/>
        </w:rPr>
        <w:t>Data augmentation techniques, including random resizing and horizontal flipping, were systematically applied to the training images and their corresponding ground truths. Such augmentation generated novel inputs for the neural networks, enhancing the model's performance by leveraging the increased quantity and diversity of the dataset.</w:t>
      </w:r>
      <w:r w:rsidR="00F548D6">
        <w:rPr>
          <w:rFonts w:eastAsia="Arial"/>
          <w:color w:val="000000" w:themeColor="text1"/>
          <w:sz w:val="22"/>
        </w:rPr>
        <w:t xml:space="preserve"> </w:t>
      </w:r>
      <w:r w:rsidR="00F548D6" w:rsidRPr="00F548D6">
        <w:rPr>
          <w:rFonts w:eastAsia="Arial"/>
          <w:color w:val="000000" w:themeColor="text1"/>
          <w:sz w:val="22"/>
        </w:rPr>
        <w:t>Subsequent to augmentation, the training images were converted to grayscale to streamline the learning process.</w:t>
      </w:r>
      <w:r w:rsidR="004469FA">
        <w:rPr>
          <w:rFonts w:eastAsia="Arial"/>
          <w:color w:val="000000" w:themeColor="text1"/>
          <w:sz w:val="22"/>
        </w:rPr>
        <w:t xml:space="preserve"> The step-wise of the procedure is shown in Figure 2.</w:t>
      </w:r>
    </w:p>
    <w:p w14:paraId="14AB9E84" w14:textId="3E41C2B8" w:rsidR="00420C90" w:rsidRDefault="00420C90" w:rsidP="00F548D6">
      <w:pPr>
        <w:jc w:val="both"/>
        <w:rPr>
          <w:rFonts w:eastAsia="Arial"/>
          <w:color w:val="000000" w:themeColor="text1"/>
          <w:sz w:val="22"/>
        </w:rPr>
      </w:pPr>
    </w:p>
    <w:p w14:paraId="7BD7DBF7" w14:textId="7E809DE0" w:rsidR="00420C90" w:rsidRDefault="004469FA" w:rsidP="004469FA">
      <w:pPr>
        <w:jc w:val="center"/>
        <w:rPr>
          <w:rFonts w:eastAsia="Arial"/>
          <w:color w:val="000000" w:themeColor="text1"/>
          <w:sz w:val="22"/>
        </w:rPr>
      </w:pPr>
      <w:r w:rsidRPr="004469FA">
        <w:rPr>
          <w:rFonts w:eastAsia="Arial"/>
          <w:noProof/>
          <w:color w:val="000000" w:themeColor="text1"/>
          <w:sz w:val="22"/>
        </w:rPr>
        <w:drawing>
          <wp:inline distT="0" distB="0" distL="0" distR="0" wp14:anchorId="7EC4EB3D" wp14:editId="538726ED">
            <wp:extent cx="3367043" cy="2268402"/>
            <wp:effectExtent l="0" t="0" r="0" b="508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370852" cy="2270968"/>
                    </a:xfrm>
                    <a:prstGeom prst="rect">
                      <a:avLst/>
                    </a:prstGeom>
                  </pic:spPr>
                </pic:pic>
              </a:graphicData>
            </a:graphic>
          </wp:inline>
        </w:drawing>
      </w:r>
    </w:p>
    <w:p w14:paraId="27359F73" w14:textId="235CFBC2" w:rsidR="004469FA" w:rsidRPr="00F548D6" w:rsidRDefault="004469FA" w:rsidP="004F182D">
      <w:pPr>
        <w:jc w:val="center"/>
        <w:rPr>
          <w:rFonts w:eastAsia="Arial"/>
          <w:color w:val="000000" w:themeColor="text1"/>
          <w:sz w:val="22"/>
        </w:rPr>
      </w:pPr>
      <w:r>
        <w:rPr>
          <w:rFonts w:eastAsia="Arial"/>
          <w:color w:val="000000" w:themeColor="text1"/>
          <w:sz w:val="22"/>
        </w:rPr>
        <w:t>Figure 2. The overall procedure of evaluation</w:t>
      </w:r>
    </w:p>
    <w:p w14:paraId="1CEBB9A2" w14:textId="60731301" w:rsidR="00F548D6" w:rsidRDefault="00F548D6" w:rsidP="00F548D6">
      <w:pPr>
        <w:jc w:val="both"/>
        <w:rPr>
          <w:rFonts w:eastAsia="Arial"/>
          <w:color w:val="000000" w:themeColor="text1"/>
          <w:sz w:val="22"/>
          <w:lang w:eastAsia="zh-CN"/>
        </w:rPr>
      </w:pPr>
    </w:p>
    <w:p w14:paraId="1A3D3D1E" w14:textId="4B01A119" w:rsidR="00F548D6" w:rsidRPr="00F548D6" w:rsidRDefault="005E37BB" w:rsidP="00F548D6">
      <w:pPr>
        <w:jc w:val="both"/>
        <w:rPr>
          <w:rFonts w:eastAsia="Arial"/>
          <w:color w:val="000000" w:themeColor="text1"/>
          <w:sz w:val="22"/>
        </w:rPr>
      </w:pPr>
      <w:r w:rsidRPr="00F548D6">
        <w:rPr>
          <w:rFonts w:eastAsia="Arial"/>
          <w:color w:val="000000" w:themeColor="text1"/>
          <w:sz w:val="22"/>
        </w:rPr>
        <w:t>Root Mean Squared Propagation (RMSProp)</w:t>
      </w:r>
      <w:r w:rsidR="00A4295B" w:rsidRPr="00A4295B">
        <w:rPr>
          <w:rFonts w:eastAsia="Arial"/>
          <w:color w:val="000000" w:themeColor="text1"/>
          <w:sz w:val="22"/>
        </w:rPr>
        <w:t xml:space="preserve"> </w:t>
      </w:r>
      <w:r w:rsidR="00A4295B" w:rsidRPr="007A3A3A">
        <w:rPr>
          <w:rFonts w:eastAsia="Arial"/>
          <w:color w:val="000000" w:themeColor="text1"/>
          <w:sz w:val="22"/>
        </w:rPr>
        <w:fldChar w:fldCharType="begin"/>
      </w:r>
      <w:r w:rsidR="00DC0517">
        <w:rPr>
          <w:rFonts w:eastAsia="Arial"/>
          <w:color w:val="000000" w:themeColor="text1"/>
          <w:sz w:val="22"/>
        </w:rPr>
        <w:instrText xml:space="preserve"> ADDIN EN.CITE &lt;EndNote&gt;&lt;Cite&gt;&lt;Author&gt;Kurbiel&lt;/Author&gt;&lt;Year&gt;2017&lt;/Year&gt;&lt;RecNum&gt;1258&lt;/RecNum&gt;&lt;DisplayText&gt;[38]&lt;/DisplayText&gt;&lt;record&gt;&lt;rec-number&gt;1258&lt;/rec-number&gt;&lt;foreign-keys&gt;&lt;key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00A4295B" w:rsidRPr="007A3A3A">
        <w:rPr>
          <w:rFonts w:eastAsia="Arial"/>
          <w:color w:val="000000" w:themeColor="text1"/>
          <w:sz w:val="22"/>
        </w:rPr>
        <w:fldChar w:fldCharType="separate"/>
      </w:r>
      <w:r w:rsidR="00DC0517">
        <w:rPr>
          <w:rFonts w:eastAsia="Arial"/>
          <w:noProof/>
          <w:color w:val="000000" w:themeColor="text1"/>
          <w:sz w:val="22"/>
        </w:rPr>
        <w:t>[38]</w:t>
      </w:r>
      <w:r w:rsidR="00A4295B" w:rsidRPr="007A3A3A">
        <w:rPr>
          <w:rFonts w:eastAsia="Arial"/>
          <w:color w:val="000000" w:themeColor="text1"/>
          <w:sz w:val="22"/>
        </w:rPr>
        <w:fldChar w:fldCharType="end"/>
      </w:r>
      <w:r w:rsidRPr="00F548D6">
        <w:rPr>
          <w:rFonts w:eastAsia="Arial"/>
          <w:color w:val="000000" w:themeColor="text1"/>
          <w:sz w:val="22"/>
        </w:rPr>
        <w:t xml:space="preserve"> was employed as the optimizer </w:t>
      </w:r>
      <w:r w:rsidR="00A4295B">
        <w:rPr>
          <w:rFonts w:eastAsia="Arial"/>
          <w:color w:val="000000" w:themeColor="text1"/>
          <w:sz w:val="22"/>
        </w:rPr>
        <w:t xml:space="preserve">with a momentum of 0.9 </w:t>
      </w:r>
      <w:r w:rsidRPr="00F548D6">
        <w:rPr>
          <w:rFonts w:eastAsia="Arial"/>
          <w:color w:val="000000" w:themeColor="text1"/>
          <w:sz w:val="22"/>
        </w:rPr>
        <w:t xml:space="preserve">across all models to facilitate parameter updates. </w:t>
      </w:r>
      <w:r w:rsidR="004F3834">
        <w:rPr>
          <w:rFonts w:eastAsia="Arial"/>
          <w:color w:val="000000" w:themeColor="text1"/>
          <w:sz w:val="22"/>
        </w:rPr>
        <w:t>It</w:t>
      </w:r>
      <w:r w:rsidR="004F3834" w:rsidRPr="004F3834">
        <w:rPr>
          <w:rFonts w:eastAsia="Arial"/>
          <w:color w:val="000000" w:themeColor="text1"/>
          <w:sz w:val="22"/>
        </w:rPr>
        <w:t xml:space="preserve"> is an adaptive learning rate optimization algorithm</w:t>
      </w:r>
      <w:r w:rsidR="004F3834">
        <w:rPr>
          <w:rFonts w:eastAsia="Arial"/>
          <w:color w:val="000000" w:themeColor="text1"/>
          <w:sz w:val="22"/>
        </w:rPr>
        <w:t xml:space="preserve"> which </w:t>
      </w:r>
      <w:r w:rsidR="004F3834" w:rsidRPr="004F3834">
        <w:rPr>
          <w:rFonts w:eastAsia="Arial"/>
          <w:color w:val="000000" w:themeColor="text1"/>
          <w:sz w:val="22"/>
        </w:rPr>
        <w:t>was designed to address the diminishing learning rates issue of Adaptive Gradient Algorithm. In RMSProp, the learning rate gets adjusted on a per-parameter basis, depending on the importance of the parameters.</w:t>
      </w:r>
      <w:r w:rsidR="004F3834">
        <w:rPr>
          <w:rFonts w:eastAsia="Arial"/>
          <w:color w:val="000000" w:themeColor="text1"/>
          <w:sz w:val="22"/>
        </w:rPr>
        <w:t xml:space="preserve"> </w:t>
      </w:r>
      <w:r w:rsidRPr="00F548D6">
        <w:rPr>
          <w:rFonts w:eastAsia="Arial"/>
          <w:color w:val="000000" w:themeColor="text1"/>
          <w:sz w:val="22"/>
        </w:rPr>
        <w:t>The training regimen consisted of 300 iterations for each network, with an initial learning rate set at 1e-3 and a batch size of 16. Classification thresholds were standardized; an output value exceeding 0.5 denoted a pothole, while values below indicated background.</w:t>
      </w:r>
      <w:r>
        <w:rPr>
          <w:rFonts w:eastAsia="Arial"/>
          <w:color w:val="000000" w:themeColor="text1"/>
          <w:sz w:val="22"/>
        </w:rPr>
        <w:t xml:space="preserve"> </w:t>
      </w:r>
      <w:r w:rsidR="00F548D6" w:rsidRPr="00F548D6">
        <w:rPr>
          <w:rFonts w:eastAsia="Arial"/>
          <w:color w:val="000000" w:themeColor="text1"/>
          <w:sz w:val="22"/>
        </w:rPr>
        <w:t>The loss function utilized was BCEWithLogitsLoss</w:t>
      </w:r>
      <w:r w:rsidR="00A4295B">
        <w:rPr>
          <w:rFonts w:eastAsia="Arial"/>
          <w:color w:val="000000" w:themeColor="text1"/>
          <w:sz w:val="22"/>
        </w:rPr>
        <w:t xml:space="preserve"> </w:t>
      </w:r>
      <w:r w:rsidR="00A4295B" w:rsidRPr="007A3A3A">
        <w:rPr>
          <w:rFonts w:eastAsia="Arial"/>
          <w:color w:val="000000" w:themeColor="text1"/>
          <w:sz w:val="22"/>
        </w:rPr>
        <w:fldChar w:fldCharType="begin"/>
      </w:r>
      <w:r w:rsidR="00DC0517">
        <w:rPr>
          <w:rFonts w:eastAsia="Arial"/>
          <w:color w:val="000000" w:themeColor="text1"/>
          <w:sz w:val="22"/>
        </w:rPr>
        <w:instrText xml:space="preserve"> ADDIN EN.CITE &lt;EndNote&gt;&lt;Cite&gt;&lt;Author&gt;Salcedo&lt;/Author&gt;&lt;Year&gt;2022&lt;/Year&gt;&lt;RecNum&gt;1259&lt;/RecNum&gt;&lt;DisplayText&gt;[39]&lt;/DisplayText&gt;&lt;record&gt;&lt;rec-number&gt;1259&lt;/rec-number&gt;&lt;foreign-keys&gt;&lt;key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00A4295B" w:rsidRPr="007A3A3A">
        <w:rPr>
          <w:rFonts w:eastAsia="Arial"/>
          <w:color w:val="000000" w:themeColor="text1"/>
          <w:sz w:val="22"/>
        </w:rPr>
        <w:fldChar w:fldCharType="separate"/>
      </w:r>
      <w:r w:rsidR="00DC0517">
        <w:rPr>
          <w:rFonts w:eastAsia="Arial"/>
          <w:noProof/>
          <w:color w:val="000000" w:themeColor="text1"/>
          <w:sz w:val="22"/>
        </w:rPr>
        <w:t>[39]</w:t>
      </w:r>
      <w:r w:rsidR="00A4295B" w:rsidRPr="007A3A3A">
        <w:rPr>
          <w:rFonts w:eastAsia="Arial"/>
          <w:color w:val="000000" w:themeColor="text1"/>
          <w:sz w:val="22"/>
        </w:rPr>
        <w:fldChar w:fldCharType="end"/>
      </w:r>
      <w:r w:rsidR="00F548D6" w:rsidRPr="00F548D6">
        <w:rPr>
          <w:rFonts w:eastAsia="Arial"/>
          <w:color w:val="000000" w:themeColor="text1"/>
          <w:sz w:val="22"/>
        </w:rPr>
        <w:t>, which amalgamates a sigmoid activation with Binary Cross Entropy loss, offering enhanced numerical stability over the conventional approach of a standalone Sigmoid activation followed by BCELoss</w:t>
      </w:r>
      <w:r w:rsidR="00A4295B">
        <w:rPr>
          <w:rFonts w:eastAsia="Arial"/>
          <w:color w:val="000000" w:themeColor="text1"/>
          <w:sz w:val="22"/>
        </w:rPr>
        <w:t xml:space="preserve"> </w:t>
      </w:r>
      <w:r w:rsidR="00A4295B" w:rsidRPr="007A3A3A">
        <w:rPr>
          <w:rFonts w:eastAsia="Arial"/>
          <w:color w:val="000000" w:themeColor="text1"/>
          <w:sz w:val="22"/>
        </w:rPr>
        <w:fldChar w:fldCharType="begin"/>
      </w:r>
      <w:r w:rsidR="00DC0517">
        <w:rPr>
          <w:rFonts w:eastAsia="Arial"/>
          <w:color w:val="000000" w:themeColor="text1"/>
          <w:sz w:val="22"/>
        </w:rPr>
        <w:instrText xml:space="preserve"> ADDIN EN.CITE &lt;EndNote&gt;&lt;Cite&gt;&lt;Author&gt;Zhang&lt;/Author&gt;&lt;Year&gt;2023&lt;/Year&gt;&lt;RecNum&gt;1260&lt;/RecNum&gt;&lt;DisplayText&gt;[36]&lt;/DisplayText&gt;&lt;record&gt;&lt;rec-number&gt;1260&lt;/rec-number&gt;&lt;foreign-keys&gt;&lt;key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A4295B" w:rsidRPr="007A3A3A">
        <w:rPr>
          <w:rFonts w:eastAsia="Arial"/>
          <w:color w:val="000000" w:themeColor="text1"/>
          <w:sz w:val="22"/>
        </w:rPr>
        <w:fldChar w:fldCharType="separate"/>
      </w:r>
      <w:r w:rsidR="00DC0517">
        <w:rPr>
          <w:rFonts w:eastAsia="Arial"/>
          <w:noProof/>
          <w:color w:val="000000" w:themeColor="text1"/>
          <w:sz w:val="22"/>
        </w:rPr>
        <w:t>[36]</w:t>
      </w:r>
      <w:r w:rsidR="00A4295B" w:rsidRPr="007A3A3A">
        <w:rPr>
          <w:rFonts w:eastAsia="Arial"/>
          <w:color w:val="000000" w:themeColor="text1"/>
          <w:sz w:val="22"/>
        </w:rPr>
        <w:fldChar w:fldCharType="end"/>
      </w:r>
      <w:r w:rsidR="00F548D6" w:rsidRPr="00F548D6">
        <w:rPr>
          <w:rFonts w:eastAsia="Arial"/>
          <w:color w:val="000000" w:themeColor="text1"/>
          <w:sz w:val="22"/>
        </w:rPr>
        <w:t>.</w:t>
      </w:r>
    </w:p>
    <w:p w14:paraId="3A5E6364" w14:textId="77777777" w:rsidR="00F548D6" w:rsidRPr="00F548D6" w:rsidRDefault="00F548D6" w:rsidP="00F548D6">
      <w:pPr>
        <w:jc w:val="both"/>
        <w:rPr>
          <w:rFonts w:eastAsia="Arial"/>
          <w:color w:val="000000" w:themeColor="text1"/>
          <w:sz w:val="22"/>
        </w:rPr>
      </w:pPr>
    </w:p>
    <w:p w14:paraId="04DA1B48" w14:textId="3A0D35FF" w:rsidR="00F548D6" w:rsidRDefault="00F548D6" w:rsidP="00F548D6">
      <w:pPr>
        <w:jc w:val="both"/>
        <w:rPr>
          <w:rFonts w:eastAsia="Arial"/>
          <w:color w:val="000000" w:themeColor="text1"/>
          <w:sz w:val="22"/>
        </w:rPr>
      </w:pPr>
      <w:r w:rsidRPr="00F548D6">
        <w:rPr>
          <w:rFonts w:eastAsia="Arial"/>
          <w:color w:val="000000" w:themeColor="text1"/>
          <w:sz w:val="22"/>
        </w:rPr>
        <w:t xml:space="preserve">The implementation of the data augmentation methods and CNN models was performed in Python and executed on a system equipped with Windows 10, an Intel(R) </w:t>
      </w:r>
      <w:proofErr w:type="gramStart"/>
      <w:r w:rsidRPr="00F548D6">
        <w:rPr>
          <w:rFonts w:eastAsia="Arial"/>
          <w:color w:val="000000" w:themeColor="text1"/>
          <w:sz w:val="22"/>
        </w:rPr>
        <w:t>Core(</w:t>
      </w:r>
      <w:proofErr w:type="gramEnd"/>
      <w:r w:rsidRPr="00F548D6">
        <w:rPr>
          <w:rFonts w:eastAsia="Arial"/>
          <w:color w:val="000000" w:themeColor="text1"/>
          <w:sz w:val="22"/>
        </w:rPr>
        <w:t>TM) i9-10900X CPU, an NVIDIA RTX A4000 GPU with 16 GB of memory, and 64 GB of system RAM.</w:t>
      </w:r>
      <w:r w:rsidR="00A4295B" w:rsidRPr="00A4295B">
        <w:rPr>
          <w:rFonts w:eastAsia="Arial"/>
          <w:color w:val="000000" w:themeColor="text1"/>
          <w:sz w:val="22"/>
        </w:rPr>
        <w:t xml:space="preserve"> </w:t>
      </w:r>
    </w:p>
    <w:p w14:paraId="32646A27" w14:textId="77777777" w:rsidR="0035019E" w:rsidRPr="007A3A3A" w:rsidRDefault="0035019E" w:rsidP="007A70C2">
      <w:pPr>
        <w:pBdr>
          <w:top w:val="nil"/>
          <w:left w:val="nil"/>
          <w:bottom w:val="nil"/>
          <w:right w:val="nil"/>
          <w:between w:val="nil"/>
        </w:pBdr>
        <w:jc w:val="both"/>
        <w:rPr>
          <w:color w:val="000000" w:themeColor="text1"/>
          <w:sz w:val="22"/>
        </w:rPr>
      </w:pPr>
      <w:bookmarkStart w:id="38" w:name="OLE_LINK25"/>
      <w:bookmarkStart w:id="39" w:name="OLE_LINK26"/>
      <w:bookmarkEnd w:id="34"/>
      <w:bookmarkEnd w:id="35"/>
    </w:p>
    <w:p w14:paraId="467101AF" w14:textId="7DA6682D" w:rsidR="00255560" w:rsidRPr="007A3A3A" w:rsidRDefault="0035019E" w:rsidP="00255560">
      <w:pPr>
        <w:pStyle w:val="Heading2"/>
        <w:numPr>
          <w:ilvl w:val="0"/>
          <w:numId w:val="0"/>
        </w:numPr>
        <w:rPr>
          <w:color w:val="000000" w:themeColor="text1"/>
        </w:rPr>
      </w:pPr>
      <w:r w:rsidRPr="007A3A3A">
        <w:rPr>
          <w:color w:val="000000" w:themeColor="text1"/>
        </w:rPr>
        <w:t>2.</w:t>
      </w:r>
      <w:r w:rsidR="00DF4254">
        <w:rPr>
          <w:color w:val="000000" w:themeColor="text1"/>
        </w:rPr>
        <w:t>3</w:t>
      </w:r>
      <w:r w:rsidRPr="007A3A3A">
        <w:rPr>
          <w:color w:val="000000" w:themeColor="text1"/>
        </w:rPr>
        <w:t xml:space="preserve"> </w:t>
      </w:r>
      <w:r w:rsidR="00255560" w:rsidRPr="007A3A3A">
        <w:rPr>
          <w:color w:val="000000" w:themeColor="text1"/>
        </w:rPr>
        <w:t>Evaluation Metrics</w:t>
      </w:r>
    </w:p>
    <w:p w14:paraId="2E99D4C1" w14:textId="6B334A12" w:rsidR="0035019E"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 xml:space="preserve">To assess the performance of the segmentation models, we employed Mean Intersection over Union (mIoU) and Mean </w:t>
      </w:r>
      <w:r>
        <w:rPr>
          <w:color w:val="000000" w:themeColor="text1"/>
          <w:sz w:val="22"/>
        </w:rPr>
        <w:t xml:space="preserve">Pixel Accuracy </w:t>
      </w:r>
      <w:r w:rsidRPr="00C10F3D">
        <w:rPr>
          <w:color w:val="000000" w:themeColor="text1"/>
          <w:sz w:val="22"/>
        </w:rPr>
        <w:t>(m</w:t>
      </w:r>
      <w:r>
        <w:rPr>
          <w:color w:val="000000" w:themeColor="text1"/>
          <w:sz w:val="22"/>
        </w:rPr>
        <w:t>PA</w:t>
      </w:r>
      <w:r w:rsidRPr="00C10F3D">
        <w:rPr>
          <w:color w:val="000000" w:themeColor="text1"/>
          <w:sz w:val="22"/>
        </w:rPr>
        <w:t xml:space="preserve">) as the principal metrics. The IoU metric quantifies the percentage overlap between the model's predicted pothole segmentation and the ground truth. </w:t>
      </w:r>
      <w:r w:rsidR="00C74497" w:rsidRPr="00C74497">
        <w:rPr>
          <w:color w:val="000000" w:themeColor="text1"/>
          <w:sz w:val="22"/>
        </w:rPr>
        <w:t>mIoU is less biased towards the size of the pothole. It treats large and small potholes more equally, which is important in a real-world scenario where potholes vary significantly in size.</w:t>
      </w:r>
      <w:r w:rsidR="00C74497">
        <w:rPr>
          <w:color w:val="000000" w:themeColor="text1"/>
          <w:sz w:val="22"/>
        </w:rPr>
        <w:t xml:space="preserve"> </w:t>
      </w:r>
      <w:r w:rsidRPr="00C10F3D">
        <w:rPr>
          <w:color w:val="000000" w:themeColor="text1"/>
          <w:sz w:val="22"/>
        </w:rPr>
        <w:t>It is calculated for each class separately within segmentation tasks according to the following equation:</w:t>
      </w:r>
    </w:p>
    <w:p w14:paraId="23CEAAED" w14:textId="0BFA6692" w:rsidR="004B2CA8" w:rsidRPr="007A3A3A" w:rsidRDefault="004B2CA8" w:rsidP="00D34BE1">
      <w:pPr>
        <w:pBdr>
          <w:top w:val="nil"/>
          <w:left w:val="nil"/>
          <w:bottom w:val="nil"/>
          <w:right w:val="nil"/>
          <w:between w:val="nil"/>
        </w:pBdr>
        <w:jc w:val="both"/>
        <w:rPr>
          <w:color w:val="000000" w:themeColor="text1"/>
          <w:sz w:val="22"/>
        </w:rPr>
      </w:pPr>
    </w:p>
    <w:p w14:paraId="203DB4CD" w14:textId="41480C9E" w:rsidR="004B2CA8" w:rsidRPr="007A3A3A" w:rsidRDefault="004B2CA8" w:rsidP="00D34BE1">
      <w:pPr>
        <w:pBdr>
          <w:top w:val="nil"/>
          <w:left w:val="nil"/>
          <w:bottom w:val="nil"/>
          <w:right w:val="nil"/>
          <w:between w:val="nil"/>
        </w:pBdr>
        <w:jc w:val="both"/>
        <w:rPr>
          <w:color w:val="000000" w:themeColor="text1"/>
          <w:sz w:val="22"/>
        </w:rPr>
      </w:pPr>
      <m:oMathPara>
        <m:oMath>
          <m:r>
            <w:rPr>
              <w:rFonts w:ascii="Cambria Math" w:hAnsi="Cambria Math"/>
              <w:color w:val="000000" w:themeColor="text1"/>
              <w:sz w:val="22"/>
            </w:rPr>
            <m:t>IoU=</m:t>
          </m:r>
          <m:f>
            <m:fPr>
              <m:ctrlPr>
                <w:ins w:id="40" w:author="tj zhang" w:date="2024-01-26T13:26:00Z">
                  <w:rPr>
                    <w:rFonts w:ascii="Cambria Math" w:hAnsi="Cambria Math"/>
                    <w:i/>
                    <w:color w:val="000000" w:themeColor="text1"/>
                    <w:sz w:val="22"/>
                  </w:rPr>
                </w:ins>
              </m:ctrlPr>
            </m:fPr>
            <m:num>
              <m:sSub>
                <m:sSubPr>
                  <m:ctrlPr>
                    <w:ins w:id="41" w:author="tj zhang" w:date="2024-01-26T13:26:00Z">
                      <w:rPr>
                        <w:rFonts w:ascii="Cambria Math" w:hAnsi="Cambria Math"/>
                        <w:i/>
                        <w:color w:val="000000" w:themeColor="text1"/>
                        <w:sz w:val="22"/>
                      </w:rPr>
                    </w:ins>
                  </m:ctrlPr>
                </m:sSubPr>
                <m:e>
                  <m:r>
                    <w:rPr>
                      <w:rFonts w:ascii="Cambria Math" w:hAnsi="Cambria Math"/>
                      <w:color w:val="000000" w:themeColor="text1"/>
                      <w:sz w:val="22"/>
                    </w:rPr>
                    <m:t>A</m:t>
                  </m:r>
                </m:e>
                <m:sub>
                  <m:r>
                    <w:rPr>
                      <w:rFonts w:ascii="Cambria Math" w:hAnsi="Cambria Math"/>
                      <w:color w:val="000000" w:themeColor="text1"/>
                      <w:sz w:val="22"/>
                    </w:rPr>
                    <m:t>o</m:t>
                  </m:r>
                </m:sub>
              </m:sSub>
            </m:num>
            <m:den>
              <w:bookmarkStart w:id="42" w:name="OLE_LINK1"/>
              <w:bookmarkStart w:id="43" w:name="OLE_LINK2"/>
              <m:sSub>
                <m:sSubPr>
                  <m:ctrlPr>
                    <w:ins w:id="44" w:author="tj zhang" w:date="2024-01-26T13:26:00Z">
                      <w:rPr>
                        <w:rFonts w:ascii="Cambria Math" w:hAnsi="Cambria Math"/>
                        <w:i/>
                        <w:color w:val="000000" w:themeColor="text1"/>
                        <w:sz w:val="22"/>
                      </w:rPr>
                    </w:ins>
                  </m:ctrlPr>
                </m:sSubPr>
                <m:e>
                  <m:r>
                    <w:rPr>
                      <w:rFonts w:ascii="Cambria Math" w:hAnsi="Cambria Math"/>
                      <w:color w:val="000000" w:themeColor="text1"/>
                      <w:sz w:val="22"/>
                    </w:rPr>
                    <m:t>A</m:t>
                  </m:r>
                </m:e>
                <m:sub>
                  <m:r>
                    <w:rPr>
                      <w:rFonts w:ascii="Cambria Math" w:hAnsi="Cambria Math"/>
                      <w:color w:val="000000" w:themeColor="text1"/>
                      <w:sz w:val="22"/>
                    </w:rPr>
                    <m:t>u</m:t>
                  </m:r>
                </m:sub>
              </m:sSub>
              <w:bookmarkEnd w:id="42"/>
              <w:bookmarkEnd w:id="43"/>
            </m:den>
          </m:f>
        </m:oMath>
      </m:oMathPara>
    </w:p>
    <w:p w14:paraId="53040C0E" w14:textId="77777777" w:rsidR="00C10F3D" w:rsidRPr="007A3A3A" w:rsidRDefault="00C10F3D" w:rsidP="00D34BE1">
      <w:pPr>
        <w:pBdr>
          <w:top w:val="nil"/>
          <w:left w:val="nil"/>
          <w:bottom w:val="nil"/>
          <w:right w:val="nil"/>
          <w:between w:val="nil"/>
        </w:pBdr>
        <w:jc w:val="both"/>
        <w:rPr>
          <w:color w:val="000000" w:themeColor="text1"/>
          <w:sz w:val="22"/>
          <w:lang w:eastAsia="zh-CN"/>
        </w:rPr>
      </w:pPr>
    </w:p>
    <w:p w14:paraId="616E53AE" w14:textId="209F5DBD" w:rsidR="004B2CA8" w:rsidRPr="007A3A3A" w:rsidRDefault="004B2CA8" w:rsidP="00D34BE1">
      <w:pPr>
        <w:pBdr>
          <w:top w:val="nil"/>
          <w:left w:val="nil"/>
          <w:bottom w:val="nil"/>
          <w:right w:val="nil"/>
          <w:between w:val="nil"/>
        </w:pBdr>
        <w:jc w:val="both"/>
        <w:rPr>
          <w:color w:val="000000" w:themeColor="text1"/>
          <w:sz w:val="22"/>
        </w:rPr>
      </w:pPr>
      <w:r w:rsidRPr="007A3A3A">
        <w:rPr>
          <w:color w:val="000000" w:themeColor="text1"/>
          <w:sz w:val="22"/>
        </w:rPr>
        <w:t xml:space="preserve">Where </w:t>
      </w:r>
      <m:oMath>
        <m:sSub>
          <m:sSubPr>
            <m:ctrlPr>
              <w:ins w:id="45" w:author="tj zhang" w:date="2024-01-26T13:26:00Z">
                <w:rPr>
                  <w:rFonts w:ascii="Cambria Math" w:hAnsi="Cambria Math"/>
                  <w:i/>
                  <w:color w:val="000000" w:themeColor="text1"/>
                  <w:sz w:val="22"/>
                </w:rPr>
              </w:ins>
            </m:ctrlPr>
          </m:sSubPr>
          <m:e>
            <m:r>
              <w:rPr>
                <w:rFonts w:ascii="Cambria Math" w:hAnsi="Cambria Math"/>
                <w:color w:val="000000" w:themeColor="text1"/>
                <w:sz w:val="22"/>
              </w:rPr>
              <m:t>A</m:t>
            </m:r>
          </m:e>
          <m:sub>
            <m:r>
              <w:rPr>
                <w:rFonts w:ascii="Cambria Math" w:hAnsi="Cambria Math"/>
                <w:color w:val="000000" w:themeColor="text1"/>
                <w:sz w:val="22"/>
              </w:rPr>
              <m:t>o</m:t>
            </m:r>
          </m:sub>
        </m:sSub>
      </m:oMath>
      <w:r w:rsidRPr="007A3A3A">
        <w:rPr>
          <w:color w:val="000000" w:themeColor="text1"/>
          <w:sz w:val="22"/>
        </w:rPr>
        <w:t xml:space="preserve"> </w:t>
      </w:r>
      <w:r w:rsidR="00C10F3D">
        <w:rPr>
          <w:color w:val="000000" w:themeColor="text1"/>
          <w:sz w:val="22"/>
        </w:rPr>
        <w:t>denotes</w:t>
      </w:r>
      <w:r w:rsidRPr="007A3A3A">
        <w:rPr>
          <w:color w:val="000000" w:themeColor="text1"/>
          <w:sz w:val="22"/>
        </w:rPr>
        <w:t xml:space="preserve"> the area of overlap</w:t>
      </w:r>
      <w:r w:rsidR="00430206" w:rsidRPr="007A3A3A">
        <w:rPr>
          <w:color w:val="000000" w:themeColor="text1"/>
          <w:sz w:val="22"/>
        </w:rPr>
        <w:t xml:space="preserve"> between the predicted segmentation and the ground truth</w:t>
      </w:r>
      <w:r w:rsidRPr="007A3A3A">
        <w:rPr>
          <w:color w:val="000000" w:themeColor="text1"/>
          <w:sz w:val="22"/>
        </w:rPr>
        <w:t xml:space="preserve">, </w:t>
      </w:r>
      <m:oMath>
        <m:sSub>
          <m:sSubPr>
            <m:ctrlPr>
              <w:ins w:id="46" w:author="tj zhang" w:date="2024-01-26T13:26:00Z">
                <w:rPr>
                  <w:rFonts w:ascii="Cambria Math" w:hAnsi="Cambria Math"/>
                  <w:i/>
                  <w:color w:val="000000" w:themeColor="text1"/>
                  <w:sz w:val="22"/>
                </w:rPr>
              </w:ins>
            </m:ctrlPr>
          </m:sSubPr>
          <m:e>
            <m:r>
              <w:rPr>
                <w:rFonts w:ascii="Cambria Math" w:hAnsi="Cambria Math"/>
                <w:color w:val="000000" w:themeColor="text1"/>
                <w:sz w:val="22"/>
              </w:rPr>
              <m:t>A</m:t>
            </m:r>
          </m:e>
          <m:sub>
            <m:r>
              <w:rPr>
                <w:rFonts w:ascii="Cambria Math" w:hAnsi="Cambria Math"/>
                <w:color w:val="000000" w:themeColor="text1"/>
                <w:sz w:val="22"/>
              </w:rPr>
              <m:t>u</m:t>
            </m:r>
          </m:sub>
        </m:sSub>
      </m:oMath>
      <w:r w:rsidRPr="007A3A3A">
        <w:rPr>
          <w:color w:val="000000" w:themeColor="text1"/>
          <w:sz w:val="22"/>
        </w:rPr>
        <w:t xml:space="preserve"> stands for the </w:t>
      </w:r>
      <w:r w:rsidR="00C10F3D">
        <w:rPr>
          <w:color w:val="000000" w:themeColor="text1"/>
          <w:sz w:val="22"/>
        </w:rPr>
        <w:t xml:space="preserve">combined </w:t>
      </w:r>
      <w:r w:rsidRPr="007A3A3A">
        <w:rPr>
          <w:color w:val="000000" w:themeColor="text1"/>
          <w:sz w:val="22"/>
        </w:rPr>
        <w:t xml:space="preserve">area of </w:t>
      </w:r>
      <w:r w:rsidR="00430206" w:rsidRPr="007A3A3A">
        <w:rPr>
          <w:color w:val="000000" w:themeColor="text1"/>
          <w:sz w:val="22"/>
        </w:rPr>
        <w:t>the predicted and ground truth segmentations</w:t>
      </w:r>
      <w:r w:rsidRPr="007A3A3A">
        <w:rPr>
          <w:color w:val="000000" w:themeColor="text1"/>
          <w:sz w:val="22"/>
        </w:rPr>
        <w:t xml:space="preserve">. </w:t>
      </w:r>
    </w:p>
    <w:p w14:paraId="4BCA5725" w14:textId="77777777" w:rsidR="00430206" w:rsidRPr="007A3A3A" w:rsidRDefault="00430206" w:rsidP="00D34BE1">
      <w:pPr>
        <w:pBdr>
          <w:top w:val="nil"/>
          <w:left w:val="nil"/>
          <w:bottom w:val="nil"/>
          <w:right w:val="nil"/>
          <w:between w:val="nil"/>
        </w:pBdr>
        <w:jc w:val="both"/>
        <w:rPr>
          <w:color w:val="000000" w:themeColor="text1"/>
          <w:sz w:val="22"/>
          <w:lang w:eastAsia="zh-CN"/>
        </w:rPr>
      </w:pPr>
    </w:p>
    <w:p w14:paraId="3E77BEA4" w14:textId="08246329" w:rsidR="007C4AC6" w:rsidRPr="007A3A3A"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The mIoU represents the mean of IoU scores across all classes. It is determined by averaging the IoU for each class, as expressed in the equation:</w:t>
      </w:r>
    </w:p>
    <w:p w14:paraId="78DC7D75" w14:textId="4F1E5F30" w:rsidR="00430206" w:rsidRPr="007A3A3A" w:rsidRDefault="00430206" w:rsidP="00D34BE1">
      <w:pPr>
        <w:pBdr>
          <w:top w:val="nil"/>
          <w:left w:val="nil"/>
          <w:bottom w:val="nil"/>
          <w:right w:val="nil"/>
          <w:between w:val="nil"/>
        </w:pBdr>
        <w:jc w:val="both"/>
        <w:rPr>
          <w:color w:val="000000" w:themeColor="text1"/>
          <w:sz w:val="22"/>
        </w:rPr>
      </w:pPr>
      <m:oMathPara>
        <m:oMath>
          <m:r>
            <w:rPr>
              <w:rFonts w:ascii="Cambria Math" w:hAnsi="Cambria Math"/>
              <w:color w:val="000000" w:themeColor="text1"/>
              <w:sz w:val="22"/>
            </w:rPr>
            <m:t>mIoU=</m:t>
          </m:r>
          <m:f>
            <m:fPr>
              <m:ctrlPr>
                <w:ins w:id="47" w:author="tj zhang" w:date="2024-01-26T13:26:00Z">
                  <w:rPr>
                    <w:rFonts w:ascii="Cambria Math" w:hAnsi="Cambria Math"/>
                    <w:i/>
                    <w:color w:val="000000" w:themeColor="text1"/>
                    <w:sz w:val="22"/>
                  </w:rPr>
                </w:ins>
              </m:ctrlPr>
            </m:fPr>
            <m:num>
              <m:r>
                <w:rPr>
                  <w:rFonts w:ascii="Cambria Math" w:hAnsi="Cambria Math"/>
                  <w:color w:val="000000" w:themeColor="text1"/>
                  <w:sz w:val="22"/>
                </w:rPr>
                <m:t>1</m:t>
              </m:r>
            </m:num>
            <m:den>
              <m:r>
                <w:rPr>
                  <w:rFonts w:ascii="Cambria Math" w:hAnsi="Cambria Math"/>
                  <w:color w:val="000000" w:themeColor="text1"/>
                  <w:sz w:val="22"/>
                </w:rPr>
                <m:t>n</m:t>
              </m:r>
            </m:den>
          </m:f>
          <m:nary>
            <m:naryPr>
              <m:chr m:val="∑"/>
              <m:limLoc m:val="undOvr"/>
              <m:ctrlPr>
                <w:ins w:id="48" w:author="tj zhang" w:date="2024-01-26T13:26:00Z">
                  <w:rPr>
                    <w:rFonts w:ascii="Cambria Math" w:hAnsi="Cambria Math"/>
                    <w:i/>
                    <w:color w:val="000000" w:themeColor="text1"/>
                    <w:sz w:val="22"/>
                  </w:rPr>
                </w:ins>
              </m:ctrlPr>
            </m:naryPr>
            <m:sub>
              <m:r>
                <w:rPr>
                  <w:rFonts w:ascii="Cambria Math" w:hAnsi="Cambria Math"/>
                  <w:color w:val="000000" w:themeColor="text1"/>
                  <w:sz w:val="22"/>
                </w:rPr>
                <m:t>i=1</m:t>
              </m:r>
            </m:sub>
            <m:sup>
              <m:r>
                <w:rPr>
                  <w:rFonts w:ascii="Cambria Math" w:hAnsi="Cambria Math"/>
                  <w:color w:val="000000" w:themeColor="text1"/>
                  <w:sz w:val="22"/>
                </w:rPr>
                <m:t>n</m:t>
              </m:r>
            </m:sup>
            <m:e>
              <m:sSub>
                <m:sSubPr>
                  <m:ctrlPr>
                    <w:ins w:id="49" w:author="tj zhang" w:date="2024-01-26T13:26:00Z">
                      <w:rPr>
                        <w:rFonts w:ascii="Cambria Math" w:hAnsi="Cambria Math"/>
                        <w:i/>
                        <w:color w:val="000000" w:themeColor="text1"/>
                        <w:sz w:val="22"/>
                      </w:rPr>
                    </w:ins>
                  </m:ctrlPr>
                </m:sSubPr>
                <m:e>
                  <m:r>
                    <w:rPr>
                      <w:rFonts w:ascii="Cambria Math" w:hAnsi="Cambria Math"/>
                      <w:color w:val="000000" w:themeColor="text1"/>
                      <w:sz w:val="22"/>
                    </w:rPr>
                    <m:t>IoU</m:t>
                  </m:r>
                </m:e>
                <m:sub>
                  <m:r>
                    <w:rPr>
                      <w:rFonts w:ascii="Cambria Math" w:hAnsi="Cambria Math"/>
                      <w:color w:val="000000" w:themeColor="text1"/>
                      <w:sz w:val="22"/>
                    </w:rPr>
                    <m:t>i</m:t>
                  </m:r>
                </m:sub>
              </m:sSub>
            </m:e>
          </m:nary>
        </m:oMath>
      </m:oMathPara>
    </w:p>
    <w:p w14:paraId="64075FBC" w14:textId="4965D569" w:rsidR="00430206"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 xml:space="preserve">Here, </w:t>
      </w:r>
      <w:r w:rsidRPr="00C10F3D">
        <w:rPr>
          <w:i/>
          <w:iCs/>
          <w:color w:val="000000" w:themeColor="text1"/>
          <w:sz w:val="22"/>
        </w:rPr>
        <w:t>n</w:t>
      </w:r>
      <w:r w:rsidRPr="00C10F3D">
        <w:rPr>
          <w:color w:val="000000" w:themeColor="text1"/>
          <w:sz w:val="22"/>
        </w:rPr>
        <w:t xml:space="preserve"> is the number of classes within the dataset, which in our case is two (pothole and non-pothole areas).</w:t>
      </w:r>
    </w:p>
    <w:p w14:paraId="62B8F15D" w14:textId="759B325E" w:rsidR="00C10F3D" w:rsidRPr="007A3A3A"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Pixel Accuracy (PA) is another straightforward metric, defined as the ratio of correctly classified pixels to the total pixel count. For an individual class, PA is given by:</w:t>
      </w:r>
    </w:p>
    <w:p w14:paraId="12B64862" w14:textId="21181584" w:rsidR="00D34BE1" w:rsidRPr="007A3A3A" w:rsidRDefault="00EE0E34" w:rsidP="007A3A3A">
      <w:pPr>
        <w:pBdr>
          <w:top w:val="nil"/>
          <w:left w:val="nil"/>
          <w:bottom w:val="nil"/>
          <w:right w:val="nil"/>
          <w:between w:val="nil"/>
        </w:pBdr>
        <w:jc w:val="center"/>
        <w:rPr>
          <w:color w:val="000000" w:themeColor="text1"/>
          <w:sz w:val="22"/>
        </w:rPr>
      </w:pPr>
      <m:oMathPara>
        <m:oMath>
          <m:r>
            <w:rPr>
              <w:rFonts w:ascii="Cambria Math" w:hAnsi="Cambria Math"/>
              <w:color w:val="000000" w:themeColor="text1"/>
              <w:sz w:val="22"/>
            </w:rPr>
            <w:lastRenderedPageBreak/>
            <m:t xml:space="preserve">PA= </m:t>
          </m:r>
          <m:f>
            <m:fPr>
              <m:ctrlPr>
                <w:ins w:id="50" w:author="tj zhang" w:date="2024-01-26T13:26:00Z">
                  <w:rPr>
                    <w:rFonts w:ascii="Cambria Math" w:hAnsi="Cambria Math"/>
                    <w:i/>
                    <w:color w:val="000000" w:themeColor="text1"/>
                    <w:sz w:val="22"/>
                  </w:rPr>
                </w:ins>
              </m:ctrlPr>
            </m:fPr>
            <m:num>
              <m:r>
                <w:rPr>
                  <w:rFonts w:ascii="Cambria Math" w:hAnsi="Cambria Math"/>
                  <w:color w:val="000000" w:themeColor="text1"/>
                  <w:sz w:val="22"/>
                </w:rPr>
                <m:t>P</m:t>
              </m:r>
            </m:num>
            <m:den>
              <m:r>
                <w:rPr>
                  <w:rFonts w:ascii="Cambria Math" w:hAnsi="Cambria Math"/>
                  <w:color w:val="000000" w:themeColor="text1"/>
                  <w:sz w:val="22"/>
                </w:rPr>
                <m:t>T</m:t>
              </m:r>
            </m:den>
          </m:f>
        </m:oMath>
      </m:oMathPara>
    </w:p>
    <w:p w14:paraId="521CB141" w14:textId="00D49C1E" w:rsidR="001B0D59" w:rsidRPr="007A3A3A" w:rsidRDefault="001B0D59" w:rsidP="001B0D59">
      <w:pPr>
        <w:jc w:val="both"/>
        <w:rPr>
          <w:rFonts w:eastAsia="Arial"/>
          <w:color w:val="000000" w:themeColor="text1"/>
          <w:sz w:val="22"/>
        </w:rPr>
      </w:pPr>
      <w:r w:rsidRPr="001B0D59">
        <w:rPr>
          <w:rFonts w:eastAsia="Arial"/>
          <w:color w:val="000000" w:themeColor="text1"/>
          <w:sz w:val="22"/>
        </w:rPr>
        <w:t xml:space="preserve">where </w:t>
      </w:r>
      <w:r w:rsidRPr="001B0D59">
        <w:rPr>
          <w:rFonts w:eastAsia="Arial"/>
          <w:i/>
          <w:iCs/>
          <w:color w:val="000000" w:themeColor="text1"/>
          <w:sz w:val="22"/>
        </w:rPr>
        <w:t>T</w:t>
      </w:r>
      <w:r w:rsidRPr="001B0D59">
        <w:rPr>
          <w:rFonts w:eastAsia="Arial"/>
          <w:color w:val="000000" w:themeColor="text1"/>
          <w:sz w:val="22"/>
        </w:rPr>
        <w:t xml:space="preserve"> is the total pixel count that should be classified within that class, and </w:t>
      </w:r>
      <w:r w:rsidRPr="001B0D59">
        <w:rPr>
          <w:rFonts w:eastAsia="Arial"/>
          <w:i/>
          <w:iCs/>
          <w:color w:val="000000" w:themeColor="text1"/>
          <w:sz w:val="22"/>
        </w:rPr>
        <w:t>P</w:t>
      </w:r>
      <w:r w:rsidRPr="001B0D59">
        <w:rPr>
          <w:rFonts w:eastAsia="Arial"/>
          <w:color w:val="000000" w:themeColor="text1"/>
          <w:sz w:val="22"/>
        </w:rPr>
        <w:t xml:space="preserve"> is the number of pixels accurately classified as belonging to that class.</w:t>
      </w:r>
    </w:p>
    <w:p w14:paraId="5E87FBDF" w14:textId="6829133A" w:rsidR="00BE4DB8" w:rsidRPr="007A3A3A" w:rsidRDefault="00BE4DB8" w:rsidP="00D34BE1">
      <w:pPr>
        <w:jc w:val="both"/>
        <w:rPr>
          <w:rFonts w:eastAsia="Arial"/>
          <w:color w:val="000000" w:themeColor="text1"/>
          <w:sz w:val="22"/>
        </w:rPr>
      </w:pPr>
    </w:p>
    <w:p w14:paraId="7F42A29D" w14:textId="122938B6" w:rsidR="001B0D59" w:rsidRDefault="001B0D59" w:rsidP="00D34BE1">
      <w:pPr>
        <w:jc w:val="both"/>
        <w:rPr>
          <w:rFonts w:eastAsia="Arial"/>
          <w:color w:val="000000" w:themeColor="text1"/>
          <w:sz w:val="22"/>
        </w:rPr>
      </w:pPr>
      <w:r w:rsidRPr="001B0D59">
        <w:rPr>
          <w:rFonts w:eastAsia="Arial"/>
          <w:color w:val="000000" w:themeColor="text1"/>
          <w:sz w:val="22"/>
        </w:rPr>
        <w:t>mPA is the average of the PA values across all classes, calculated using the formula</w:t>
      </w:r>
      <w:r w:rsidR="00C74497">
        <w:rPr>
          <w:rFonts w:eastAsia="Arial"/>
          <w:color w:val="000000" w:themeColor="text1"/>
          <w:sz w:val="22"/>
        </w:rPr>
        <w:t>.</w:t>
      </w:r>
    </w:p>
    <w:p w14:paraId="737C4188" w14:textId="2B8DF026" w:rsidR="00833CB7" w:rsidRPr="007A3A3A" w:rsidRDefault="00833CB7" w:rsidP="00D34BE1">
      <w:pPr>
        <w:jc w:val="both"/>
        <w:rPr>
          <w:rFonts w:eastAsia="Arial"/>
          <w:color w:val="000000" w:themeColor="text1"/>
          <w:sz w:val="22"/>
        </w:rPr>
      </w:pPr>
      <m:oMathPara>
        <m:oMath>
          <m:r>
            <w:rPr>
              <w:rFonts w:ascii="Cambria Math" w:eastAsia="Arial" w:hAnsi="Cambria Math"/>
              <w:color w:val="000000" w:themeColor="text1"/>
              <w:sz w:val="22"/>
            </w:rPr>
            <m:t xml:space="preserve">mPA= </m:t>
          </m:r>
          <m:f>
            <m:fPr>
              <m:ctrlPr>
                <w:ins w:id="51" w:author="tj zhang" w:date="2024-01-26T13:26:00Z">
                  <w:rPr>
                    <w:rFonts w:ascii="Cambria Math" w:eastAsia="Arial" w:hAnsi="Cambria Math"/>
                    <w:i/>
                    <w:color w:val="000000" w:themeColor="text1"/>
                    <w:sz w:val="22"/>
                  </w:rPr>
                </w:ins>
              </m:ctrlPr>
            </m:fPr>
            <m:num>
              <m:r>
                <w:rPr>
                  <w:rFonts w:ascii="Cambria Math" w:eastAsia="Arial" w:hAnsi="Cambria Math"/>
                  <w:color w:val="000000" w:themeColor="text1"/>
                  <w:sz w:val="22"/>
                </w:rPr>
                <m:t>1</m:t>
              </m:r>
            </m:num>
            <m:den>
              <m:r>
                <w:rPr>
                  <w:rFonts w:ascii="Cambria Math" w:eastAsia="Arial" w:hAnsi="Cambria Math"/>
                  <w:color w:val="000000" w:themeColor="text1"/>
                  <w:sz w:val="22"/>
                </w:rPr>
                <m:t>n</m:t>
              </m:r>
            </m:den>
          </m:f>
          <m:nary>
            <m:naryPr>
              <m:chr m:val="∑"/>
              <m:limLoc m:val="undOvr"/>
              <m:ctrlPr>
                <w:ins w:id="52" w:author="tj zhang" w:date="2024-01-26T13:26:00Z">
                  <w:rPr>
                    <w:rFonts w:ascii="Cambria Math" w:eastAsia="Arial" w:hAnsi="Cambria Math"/>
                    <w:i/>
                    <w:color w:val="000000" w:themeColor="text1"/>
                    <w:sz w:val="22"/>
                  </w:rPr>
                </w:ins>
              </m:ctrlPr>
            </m:naryPr>
            <m:sub>
              <m:r>
                <w:rPr>
                  <w:rFonts w:ascii="Cambria Math" w:eastAsia="Arial" w:hAnsi="Cambria Math"/>
                  <w:color w:val="000000" w:themeColor="text1"/>
                  <w:sz w:val="22"/>
                </w:rPr>
                <m:t>i</m:t>
              </m:r>
            </m:sub>
            <m:sup>
              <m:r>
                <w:rPr>
                  <w:rFonts w:ascii="Cambria Math" w:eastAsia="Arial" w:hAnsi="Cambria Math"/>
                  <w:color w:val="000000" w:themeColor="text1"/>
                  <w:sz w:val="22"/>
                </w:rPr>
                <m:t>n</m:t>
              </m:r>
            </m:sup>
            <m:e>
              <m:sSub>
                <m:sSubPr>
                  <m:ctrlPr>
                    <w:ins w:id="53" w:author="tj zhang" w:date="2024-01-26T13:26:00Z">
                      <w:rPr>
                        <w:rFonts w:ascii="Cambria Math" w:eastAsia="Arial" w:hAnsi="Cambria Math"/>
                        <w:i/>
                        <w:color w:val="000000" w:themeColor="text1"/>
                        <w:sz w:val="22"/>
                      </w:rPr>
                    </w:ins>
                  </m:ctrlPr>
                </m:sSubPr>
                <m:e>
                  <m:r>
                    <w:rPr>
                      <w:rFonts w:ascii="Cambria Math" w:eastAsia="Arial" w:hAnsi="Cambria Math"/>
                      <w:color w:val="000000" w:themeColor="text1"/>
                      <w:sz w:val="22"/>
                    </w:rPr>
                    <m:t>PA</m:t>
                  </m:r>
                </m:e>
                <m:sub>
                  <m:r>
                    <w:rPr>
                      <w:rFonts w:ascii="Cambria Math" w:eastAsia="Arial" w:hAnsi="Cambria Math"/>
                      <w:color w:val="000000" w:themeColor="text1"/>
                      <w:sz w:val="22"/>
                    </w:rPr>
                    <m:t>i</m:t>
                  </m:r>
                </m:sub>
              </m:sSub>
            </m:e>
          </m:nary>
        </m:oMath>
      </m:oMathPara>
    </w:p>
    <w:p w14:paraId="78DF0278" w14:textId="3F494BBA" w:rsidR="00BE4DB8" w:rsidRPr="007A3A3A" w:rsidRDefault="00C74497" w:rsidP="00D34BE1">
      <w:pPr>
        <w:jc w:val="both"/>
        <w:rPr>
          <w:rFonts w:eastAsia="Arial"/>
          <w:color w:val="000000" w:themeColor="text1"/>
          <w:sz w:val="22"/>
          <w:lang w:eastAsia="zh-CN"/>
        </w:rPr>
      </w:pPr>
      <w:r w:rsidRPr="00C74497">
        <w:rPr>
          <w:rFonts w:eastAsia="Arial"/>
          <w:color w:val="000000" w:themeColor="text1"/>
          <w:sz w:val="22"/>
        </w:rPr>
        <w:t xml:space="preserve">While mIoU focuses on the overlap of the segmented area, mPA gives insight into the overall accuracy across all pixels. </w:t>
      </w:r>
      <w:r w:rsidR="001B0D59" w:rsidRPr="001B0D59">
        <w:rPr>
          <w:rFonts w:eastAsia="Arial"/>
          <w:color w:val="000000" w:themeColor="text1"/>
          <w:sz w:val="22"/>
          <w:lang w:eastAsia="zh-CN"/>
        </w:rPr>
        <w:t xml:space="preserve">The utilization of mIoU and </w:t>
      </w:r>
      <w:proofErr w:type="spellStart"/>
      <w:r w:rsidR="001B0D59" w:rsidRPr="001B0D59">
        <w:rPr>
          <w:rFonts w:eastAsia="Arial"/>
          <w:color w:val="000000" w:themeColor="text1"/>
          <w:sz w:val="22"/>
          <w:lang w:eastAsia="zh-CN"/>
        </w:rPr>
        <w:t>mAP</w:t>
      </w:r>
      <w:proofErr w:type="spellEnd"/>
      <w:r w:rsidR="001B0D59" w:rsidRPr="001B0D59">
        <w:rPr>
          <w:rFonts w:eastAsia="Arial"/>
          <w:color w:val="000000" w:themeColor="text1"/>
          <w:sz w:val="22"/>
          <w:lang w:eastAsia="zh-CN"/>
        </w:rPr>
        <w:t xml:space="preserve"> offers a balanced evaluation of the models, considering both the precision of the segmentation and the accuracy of the pixel classification, thereby providing a comprehensive view of the model's segmentation performance.</w:t>
      </w:r>
    </w:p>
    <w:bookmarkEnd w:id="38"/>
    <w:bookmarkEnd w:id="39"/>
    <w:p w14:paraId="2ADBADA2" w14:textId="0CE07AD7" w:rsidR="00255560" w:rsidRPr="007A3A3A" w:rsidRDefault="00372D84" w:rsidP="00DF5D73">
      <w:pPr>
        <w:pStyle w:val="Heading1"/>
      </w:pPr>
      <w:r w:rsidRPr="007A3A3A">
        <w:t xml:space="preserve">3. </w:t>
      </w:r>
      <w:r w:rsidR="00255560" w:rsidRPr="007A3A3A">
        <w:t>Results</w:t>
      </w:r>
      <w:r w:rsidR="002C0227">
        <w:t xml:space="preserve"> and Discussion</w:t>
      </w:r>
    </w:p>
    <w:p w14:paraId="77789191" w14:textId="72EFF210" w:rsidR="008934E0" w:rsidRDefault="008934E0" w:rsidP="00255560">
      <w:pPr>
        <w:widowControl w:val="0"/>
        <w:pBdr>
          <w:top w:val="nil"/>
          <w:left w:val="nil"/>
          <w:bottom w:val="nil"/>
          <w:right w:val="nil"/>
          <w:between w:val="nil"/>
        </w:pBdr>
        <w:spacing w:line="252" w:lineRule="auto"/>
        <w:jc w:val="both"/>
        <w:rPr>
          <w:rFonts w:eastAsia="Arial"/>
          <w:color w:val="000000" w:themeColor="text1"/>
          <w:sz w:val="22"/>
        </w:rPr>
      </w:pPr>
    </w:p>
    <w:p w14:paraId="07542EF2" w14:textId="222B0494" w:rsidR="00B06A64" w:rsidRPr="007A3A3A" w:rsidRDefault="00B06A64" w:rsidP="00B06A64">
      <w:pPr>
        <w:pStyle w:val="Heading2"/>
        <w:numPr>
          <w:ilvl w:val="0"/>
          <w:numId w:val="0"/>
        </w:numPr>
        <w:rPr>
          <w:rFonts w:eastAsia="Arial"/>
          <w:color w:val="000000" w:themeColor="text1"/>
          <w:sz w:val="22"/>
        </w:rPr>
      </w:pPr>
      <w:r>
        <w:rPr>
          <w:rFonts w:eastAsia="Arial"/>
          <w:color w:val="000000" w:themeColor="text1"/>
          <w:sz w:val="22"/>
        </w:rPr>
        <w:t>3.1</w:t>
      </w:r>
      <w:r w:rsidRPr="007A3A3A">
        <w:rPr>
          <w:rFonts w:eastAsia="Arial"/>
          <w:color w:val="000000" w:themeColor="text1"/>
          <w:sz w:val="22"/>
        </w:rPr>
        <w:t xml:space="preserve"> </w:t>
      </w:r>
      <w:r w:rsidR="00CC3200">
        <w:rPr>
          <w:rFonts w:eastAsia="Arial"/>
          <w:color w:val="000000" w:themeColor="text1"/>
          <w:sz w:val="22"/>
        </w:rPr>
        <w:t xml:space="preserve">Dataset </w:t>
      </w:r>
      <w:r w:rsidR="00C975B7">
        <w:rPr>
          <w:rFonts w:eastAsia="Arial"/>
          <w:color w:val="000000" w:themeColor="text1"/>
          <w:sz w:val="22"/>
        </w:rPr>
        <w:t>C</w:t>
      </w:r>
      <w:r w:rsidR="008D5EEB">
        <w:rPr>
          <w:rFonts w:eastAsia="Arial"/>
          <w:color w:val="000000" w:themeColor="text1"/>
          <w:sz w:val="22"/>
        </w:rPr>
        <w:t>haracteristic</w:t>
      </w:r>
      <w:r w:rsidR="00C975B7">
        <w:rPr>
          <w:rFonts w:eastAsia="Arial"/>
          <w:color w:val="000000" w:themeColor="text1"/>
          <w:sz w:val="22"/>
        </w:rPr>
        <w:t>s</w:t>
      </w:r>
      <w:r w:rsidR="00CC3200">
        <w:rPr>
          <w:rFonts w:eastAsia="Arial"/>
          <w:color w:val="000000" w:themeColor="text1"/>
          <w:sz w:val="22"/>
        </w:rPr>
        <w:t xml:space="preserve"> </w:t>
      </w:r>
    </w:p>
    <w:p w14:paraId="442E7517" w14:textId="25282928" w:rsidR="001E4C66" w:rsidRDefault="00D3755D" w:rsidP="00B06A64">
      <w:pPr>
        <w:jc w:val="both"/>
        <w:rPr>
          <w:rFonts w:eastAsia="Arial"/>
          <w:color w:val="000000" w:themeColor="text1"/>
          <w:sz w:val="22"/>
        </w:rPr>
      </w:pPr>
      <w:bookmarkStart w:id="54" w:name="OLE_LINK3"/>
      <w:bookmarkStart w:id="55" w:name="OLE_LINK4"/>
      <w:r w:rsidRPr="00D3755D">
        <w:rPr>
          <w:rFonts w:eastAsia="Arial"/>
          <w:color w:val="000000" w:themeColor="text1"/>
          <w:sz w:val="22"/>
        </w:rPr>
        <w:t>Prior studies have often developed bespoke methods tailored to small, proprietary datasets to validate their accuracy. This practice, however, significantly hampers the comparability of various approaches</w:t>
      </w:r>
      <w:r w:rsidR="00521B75">
        <w:rPr>
          <w:rFonts w:eastAsia="Arial"/>
          <w:color w:val="000000" w:themeColor="text1"/>
          <w:sz w:val="22"/>
        </w:rPr>
        <w:t xml:space="preserve">. </w:t>
      </w:r>
      <w:r w:rsidRPr="00D3755D">
        <w:rPr>
          <w:rFonts w:eastAsia="Arial"/>
          <w:color w:val="000000" w:themeColor="text1"/>
          <w:sz w:val="22"/>
        </w:rPr>
        <w:t>Consequently, we have established a comprehensive open-source database to serve as an empirical foundation for advancing research in pothole detection and segmentation.</w:t>
      </w:r>
      <w:r>
        <w:rPr>
          <w:rFonts w:eastAsia="Arial"/>
          <w:color w:val="000000" w:themeColor="text1"/>
          <w:sz w:val="22"/>
        </w:rPr>
        <w:t xml:space="preserve"> </w:t>
      </w:r>
      <w:r w:rsidRPr="00D3755D">
        <w:rPr>
          <w:rFonts w:eastAsia="Arial"/>
          <w:color w:val="000000" w:themeColor="text1"/>
          <w:sz w:val="22"/>
        </w:rPr>
        <w:t>The dataset comprises 1183 manually annotated RGB images of potholes, ensuring a high level of detail and accuracy in the annotations.</w:t>
      </w:r>
      <w:r w:rsidR="00521B75">
        <w:rPr>
          <w:rFonts w:eastAsia="Arial"/>
          <w:color w:val="000000" w:themeColor="text1"/>
          <w:sz w:val="22"/>
        </w:rPr>
        <w:t xml:space="preserve"> </w:t>
      </w:r>
      <w:bookmarkStart w:id="56" w:name="OLE_LINK5"/>
      <w:bookmarkStart w:id="57" w:name="OLE_LINK6"/>
      <w:r w:rsidR="00B14908">
        <w:rPr>
          <w:rFonts w:eastAsia="Arial"/>
          <w:color w:val="000000" w:themeColor="text1"/>
          <w:sz w:val="22"/>
        </w:rPr>
        <w:t xml:space="preserve">Moreover, the images in the dataset contain heterogeneous features which will poses challenges to the models and can help to train a robust model not overfitting on some features. </w:t>
      </w:r>
      <w:r w:rsidR="00521B75">
        <w:rPr>
          <w:rFonts w:eastAsia="Arial"/>
          <w:color w:val="000000" w:themeColor="text1"/>
          <w:sz w:val="22"/>
        </w:rPr>
        <w:t xml:space="preserve">Some </w:t>
      </w:r>
      <w:r w:rsidR="00C67E7C">
        <w:rPr>
          <w:rFonts w:eastAsia="Arial"/>
          <w:color w:val="000000" w:themeColor="text1"/>
          <w:sz w:val="22"/>
        </w:rPr>
        <w:t>representative</w:t>
      </w:r>
      <w:r w:rsidR="00521B75">
        <w:rPr>
          <w:rFonts w:eastAsia="Arial"/>
          <w:color w:val="000000" w:themeColor="text1"/>
          <w:sz w:val="22"/>
        </w:rPr>
        <w:t xml:space="preserve"> images and its corresponding segmentations are shown in Figure 2. </w:t>
      </w:r>
      <w:bookmarkEnd w:id="56"/>
      <w:bookmarkEnd w:id="57"/>
    </w:p>
    <w:p w14:paraId="659D1BC8" w14:textId="37A26905" w:rsidR="00C74EFD" w:rsidRDefault="002D6A3D" w:rsidP="002D6A3D">
      <w:pPr>
        <w:jc w:val="center"/>
        <w:rPr>
          <w:rFonts w:eastAsia="Arial"/>
          <w:color w:val="000000" w:themeColor="text1"/>
          <w:sz w:val="22"/>
        </w:rPr>
      </w:pPr>
      <w:r w:rsidRPr="002D6A3D">
        <w:rPr>
          <w:rFonts w:eastAsia="Arial"/>
          <w:noProof/>
          <w:color w:val="000000" w:themeColor="text1"/>
          <w:sz w:val="22"/>
        </w:rPr>
        <w:drawing>
          <wp:inline distT="0" distB="0" distL="0" distR="0" wp14:anchorId="08D88477" wp14:editId="57DFBC59">
            <wp:extent cx="2607737" cy="3435409"/>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614233" cy="3443967"/>
                    </a:xfrm>
                    <a:prstGeom prst="rect">
                      <a:avLst/>
                    </a:prstGeom>
                  </pic:spPr>
                </pic:pic>
              </a:graphicData>
            </a:graphic>
          </wp:inline>
        </w:drawing>
      </w:r>
    </w:p>
    <w:p w14:paraId="4E2679CD" w14:textId="3E03D851" w:rsidR="00C74EFD" w:rsidRDefault="00C74EFD" w:rsidP="001E4C66">
      <w:pPr>
        <w:jc w:val="center"/>
        <w:rPr>
          <w:rFonts w:eastAsia="Arial"/>
          <w:color w:val="000000" w:themeColor="text1"/>
          <w:sz w:val="22"/>
        </w:rPr>
      </w:pPr>
      <w:bookmarkStart w:id="58" w:name="OLE_LINK7"/>
      <w:bookmarkStart w:id="59" w:name="OLE_LINK10"/>
      <w:r>
        <w:rPr>
          <w:rFonts w:eastAsia="Arial"/>
          <w:color w:val="000000" w:themeColor="text1"/>
          <w:sz w:val="22"/>
        </w:rPr>
        <w:t xml:space="preserve">Figure 2. Some representative samples in the proposed dataset. </w:t>
      </w:r>
    </w:p>
    <w:bookmarkEnd w:id="58"/>
    <w:bookmarkEnd w:id="59"/>
    <w:p w14:paraId="76B9424B" w14:textId="77777777" w:rsidR="006059E4" w:rsidRDefault="006059E4" w:rsidP="00B06A64">
      <w:pPr>
        <w:jc w:val="both"/>
        <w:rPr>
          <w:rFonts w:eastAsia="Arial"/>
          <w:color w:val="000000" w:themeColor="text1"/>
          <w:sz w:val="22"/>
        </w:rPr>
      </w:pPr>
    </w:p>
    <w:p w14:paraId="647E5421" w14:textId="4E49AD92" w:rsidR="00C67E7C" w:rsidRDefault="006059E4" w:rsidP="00B06A64">
      <w:pPr>
        <w:jc w:val="both"/>
        <w:rPr>
          <w:rFonts w:eastAsia="Arial"/>
          <w:color w:val="000000" w:themeColor="text1"/>
          <w:sz w:val="22"/>
        </w:rPr>
      </w:pPr>
      <w:r w:rsidRPr="006059E4">
        <w:rPr>
          <w:rFonts w:eastAsia="Arial"/>
          <w:color w:val="000000" w:themeColor="text1"/>
          <w:sz w:val="22"/>
        </w:rPr>
        <w:t xml:space="preserve">Figure 2 illustrates a curated selection of images from our comprehensive dataset, which is designed to reflect a range of real-world conditions affecting pothole visibility and detection. </w:t>
      </w:r>
      <w:r w:rsidR="002D6A3D">
        <w:rPr>
          <w:rFonts w:eastAsia="Arial"/>
          <w:color w:val="000000" w:themeColor="text1"/>
          <w:sz w:val="22"/>
        </w:rPr>
        <w:t xml:space="preserve">For example, the pothole is easily collecting water. The road condition could be complex, the vehicles, people, trees and building are all possible appeared in the background. That’s also the reason we collect heterogeneous features in the dataset. </w:t>
      </w:r>
      <w:r w:rsidRPr="006059E4">
        <w:rPr>
          <w:rFonts w:eastAsia="Arial"/>
          <w:color w:val="000000" w:themeColor="text1"/>
          <w:sz w:val="22"/>
        </w:rPr>
        <w:t xml:space="preserve">Accompanying each image is its respective binary segmentation mask, delineating the pothole boundaries for computer vision applications. This collection showcases various pothole scenarios, including different sizes, shapes, and severities, as well as a variety of </w:t>
      </w:r>
      <w:r w:rsidRPr="006059E4">
        <w:rPr>
          <w:rFonts w:eastAsia="Arial"/>
          <w:color w:val="000000" w:themeColor="text1"/>
          <w:sz w:val="22"/>
        </w:rPr>
        <w:lastRenderedPageBreak/>
        <w:t xml:space="preserve">environmental conditions such as wet and dry pavements. The images originate from a dual-sourced methodology: the first set is derived from an extensive internet search to ensure diversity, and the second set consists of photographs taken manually by the research team, aiming to capture the nuanced details of potholes in local environments. This integrative approach </w:t>
      </w:r>
      <w:r w:rsidR="00307641">
        <w:rPr>
          <w:rFonts w:eastAsia="Arial"/>
          <w:color w:val="000000" w:themeColor="text1"/>
          <w:sz w:val="22"/>
        </w:rPr>
        <w:t xml:space="preserve">can rise the difficulties when the model learns the features as different images have different resolutions and the pixels contained in pothole in different images may vary a lot. However, this kind of heterogeneous dataset can </w:t>
      </w:r>
      <w:r w:rsidRPr="006059E4">
        <w:rPr>
          <w:rFonts w:eastAsia="Arial"/>
          <w:color w:val="000000" w:themeColor="text1"/>
          <w:sz w:val="22"/>
        </w:rPr>
        <w:t xml:space="preserve">ensure the </w:t>
      </w:r>
      <w:r w:rsidR="00307641">
        <w:rPr>
          <w:rFonts w:eastAsia="Arial"/>
          <w:color w:val="000000" w:themeColor="text1"/>
          <w:sz w:val="22"/>
        </w:rPr>
        <w:t>its</w:t>
      </w:r>
      <w:r w:rsidR="00307641" w:rsidRPr="006059E4">
        <w:rPr>
          <w:rFonts w:eastAsia="Arial"/>
          <w:color w:val="000000" w:themeColor="text1"/>
          <w:sz w:val="22"/>
        </w:rPr>
        <w:t xml:space="preserve"> </w:t>
      </w:r>
      <w:r w:rsidRPr="006059E4">
        <w:rPr>
          <w:rFonts w:eastAsia="Arial"/>
          <w:color w:val="000000" w:themeColor="text1"/>
          <w:sz w:val="22"/>
        </w:rPr>
        <w:t xml:space="preserve">robustness and its utility in developing and benchmarking pothole detection algorithms. Researchers and practitioners can access the full dataset, which contains </w:t>
      </w:r>
      <w:r w:rsidR="00307641">
        <w:rPr>
          <w:rFonts w:eastAsia="Arial"/>
          <w:color w:val="000000" w:themeColor="text1"/>
          <w:sz w:val="22"/>
        </w:rPr>
        <w:t>heterogeneous</w:t>
      </w:r>
      <w:r w:rsidRPr="006059E4">
        <w:rPr>
          <w:rFonts w:eastAsia="Arial"/>
          <w:color w:val="000000" w:themeColor="text1"/>
          <w:sz w:val="22"/>
        </w:rPr>
        <w:t xml:space="preserve"> images and precise annotations, on the GitHub repository at https://github.com/tjboise/PoFormer. The availability of this dataset aims to foster innovation and standardize benchmarks in the domain of automated pothole detection and segmentation.</w:t>
      </w:r>
    </w:p>
    <w:p w14:paraId="271EF7F0" w14:textId="77777777" w:rsidR="00B06A64" w:rsidRDefault="00B06A64" w:rsidP="00B06A64">
      <w:pPr>
        <w:jc w:val="both"/>
        <w:rPr>
          <w:rFonts w:eastAsia="Arial"/>
          <w:color w:val="000000" w:themeColor="text1"/>
          <w:sz w:val="22"/>
        </w:rPr>
      </w:pPr>
    </w:p>
    <w:p w14:paraId="6A1A6716" w14:textId="77777777" w:rsidR="00B06A64" w:rsidRDefault="00B06A64" w:rsidP="001E4C66">
      <w:pPr>
        <w:jc w:val="center"/>
        <w:rPr>
          <w:rFonts w:eastAsia="Arial"/>
          <w:color w:val="000000" w:themeColor="text1"/>
          <w:sz w:val="22"/>
          <w:lang w:eastAsia="zh-CN"/>
        </w:rPr>
      </w:pPr>
      <w:r>
        <w:rPr>
          <w:rFonts w:eastAsia="Arial"/>
          <w:noProof/>
          <w:color w:val="000000" w:themeColor="text1"/>
          <w:sz w:val="22"/>
        </w:rPr>
        <w:drawing>
          <wp:inline distT="0" distB="0" distL="0" distR="0" wp14:anchorId="194EA36C" wp14:editId="78E02F83">
            <wp:extent cx="2809702" cy="2005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25211" cy="2016967"/>
                    </a:xfrm>
                    <a:prstGeom prst="rect">
                      <a:avLst/>
                    </a:prstGeom>
                  </pic:spPr>
                </pic:pic>
              </a:graphicData>
            </a:graphic>
          </wp:inline>
        </w:drawing>
      </w:r>
    </w:p>
    <w:p w14:paraId="18704ACF" w14:textId="2ECC562F" w:rsidR="009C17B0" w:rsidRDefault="00AE100A" w:rsidP="00AE100A">
      <w:pPr>
        <w:jc w:val="center"/>
        <w:rPr>
          <w:rFonts w:eastAsia="Arial"/>
          <w:color w:val="000000" w:themeColor="text1"/>
          <w:sz w:val="22"/>
        </w:rPr>
      </w:pPr>
      <w:r w:rsidRPr="00AE100A">
        <w:rPr>
          <w:rFonts w:eastAsia="Arial"/>
          <w:color w:val="000000" w:themeColor="text1"/>
          <w:sz w:val="22"/>
        </w:rPr>
        <w:t>Figure 3. Distribution of Pothole Frequencies per Image in the Dataset.</w:t>
      </w:r>
    </w:p>
    <w:p w14:paraId="701308D6" w14:textId="4938B3CC" w:rsidR="00AE100A" w:rsidRDefault="00AE100A" w:rsidP="00AE100A">
      <w:pPr>
        <w:rPr>
          <w:rFonts w:eastAsia="Arial"/>
          <w:color w:val="000000" w:themeColor="text1"/>
          <w:sz w:val="22"/>
        </w:rPr>
      </w:pPr>
    </w:p>
    <w:p w14:paraId="4841B1FA" w14:textId="6F64F065" w:rsidR="00AE100A" w:rsidRDefault="00AE100A" w:rsidP="00AE100A">
      <w:pPr>
        <w:jc w:val="both"/>
        <w:rPr>
          <w:rFonts w:eastAsia="Arial"/>
          <w:color w:val="000000" w:themeColor="text1"/>
          <w:sz w:val="22"/>
        </w:rPr>
      </w:pPr>
      <w:r w:rsidRPr="00AE100A">
        <w:rPr>
          <w:rFonts w:eastAsia="Arial"/>
          <w:color w:val="000000" w:themeColor="text1"/>
          <w:sz w:val="22"/>
        </w:rPr>
        <w:t>Figure 3 provides a quantitative analysis of the pothole frequencies as observed in the dataset. It delineates the count of potholes per image, offering insights into the prevalence and clustering of potholes within individual images. Specifically, the dataset comprises 677 images each depicting a single pothole, highlighting the most common occurrence in urban settings. In contrast, a significant number of images, amounting to 506, feature more than two potholes. A smaller</w:t>
      </w:r>
      <w:r>
        <w:rPr>
          <w:rFonts w:eastAsia="Arial"/>
          <w:color w:val="000000" w:themeColor="text1"/>
          <w:sz w:val="22"/>
        </w:rPr>
        <w:t xml:space="preserve"> </w:t>
      </w:r>
      <w:r w:rsidRPr="00AE100A">
        <w:rPr>
          <w:rFonts w:eastAsia="Arial"/>
          <w:color w:val="000000" w:themeColor="text1"/>
          <w:sz w:val="22"/>
        </w:rPr>
        <w:t>subset of 65 images captures scenarios with over five potholes, illustrating more severe roadway degradation. This variation in pothole distribution is reflective of actual road conditions and is critical for ensuring the diversity needed for training computer vision models. The wide range of pothole manifestations within the dataset is intended to bolster the generalization capabilities and enhance the robustness of pothole detection models when applied to real-world scenarios.</w:t>
      </w:r>
    </w:p>
    <w:p w14:paraId="1F5663AA" w14:textId="77777777" w:rsidR="00AE100A" w:rsidRDefault="00AE100A" w:rsidP="00AE100A">
      <w:pPr>
        <w:rPr>
          <w:rFonts w:eastAsia="Arial"/>
          <w:color w:val="000000" w:themeColor="text1"/>
          <w:sz w:val="22"/>
        </w:rPr>
      </w:pPr>
    </w:p>
    <w:p w14:paraId="1EDBCF54" w14:textId="77777777" w:rsidR="009C17B0" w:rsidRDefault="009C17B0" w:rsidP="009C17B0">
      <w:pPr>
        <w:jc w:val="center"/>
        <w:rPr>
          <w:rFonts w:eastAsia="Arial"/>
          <w:color w:val="000000" w:themeColor="text1"/>
          <w:sz w:val="22"/>
          <w:lang w:eastAsia="zh-CN"/>
        </w:rPr>
      </w:pPr>
      <w:r w:rsidRPr="00AA5980">
        <w:rPr>
          <w:rFonts w:eastAsia="Arial"/>
          <w:noProof/>
          <w:color w:val="000000" w:themeColor="text1"/>
          <w:sz w:val="22"/>
          <w:lang w:eastAsia="zh-CN"/>
        </w:rPr>
        <w:drawing>
          <wp:inline distT="0" distB="0" distL="0" distR="0" wp14:anchorId="286A24E5" wp14:editId="0B162AA7">
            <wp:extent cx="3020846" cy="2177934"/>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036187" cy="2188995"/>
                    </a:xfrm>
                    <a:prstGeom prst="rect">
                      <a:avLst/>
                    </a:prstGeom>
                  </pic:spPr>
                </pic:pic>
              </a:graphicData>
            </a:graphic>
          </wp:inline>
        </w:drawing>
      </w:r>
    </w:p>
    <w:p w14:paraId="14993A7D" w14:textId="2FCCD524" w:rsidR="00AE100A" w:rsidRDefault="00AE100A" w:rsidP="009C17B0">
      <w:pPr>
        <w:jc w:val="center"/>
        <w:rPr>
          <w:rFonts w:eastAsia="Arial"/>
          <w:color w:val="000000" w:themeColor="text1"/>
          <w:sz w:val="22"/>
          <w:lang w:eastAsia="zh-CN"/>
        </w:rPr>
      </w:pPr>
      <w:bookmarkStart w:id="60" w:name="OLE_LINK16"/>
      <w:bookmarkStart w:id="61" w:name="OLE_LINK17"/>
      <w:r w:rsidRPr="00AE100A">
        <w:rPr>
          <w:rFonts w:eastAsia="Arial"/>
          <w:color w:val="000000" w:themeColor="text1"/>
          <w:sz w:val="22"/>
          <w:lang w:eastAsia="zh-CN"/>
        </w:rPr>
        <w:t>Figure 4. Compositional Statistics of the Pothole Detection Dataset.</w:t>
      </w:r>
    </w:p>
    <w:p w14:paraId="1CE9A5A6" w14:textId="411612FA" w:rsidR="00AE100A" w:rsidRDefault="00AE100A" w:rsidP="0089272D">
      <w:pPr>
        <w:jc w:val="both"/>
        <w:rPr>
          <w:rFonts w:eastAsia="Arial"/>
          <w:color w:val="000000" w:themeColor="text1"/>
          <w:sz w:val="22"/>
          <w:lang w:eastAsia="zh-CN"/>
        </w:rPr>
      </w:pPr>
    </w:p>
    <w:p w14:paraId="7A26527C" w14:textId="016BD6D8" w:rsidR="00B06A64" w:rsidRDefault="00AE100A" w:rsidP="0089272D">
      <w:pPr>
        <w:jc w:val="both"/>
        <w:rPr>
          <w:rFonts w:eastAsia="Arial"/>
          <w:color w:val="000000" w:themeColor="text1"/>
          <w:sz w:val="22"/>
          <w:lang w:eastAsia="zh-CN"/>
        </w:rPr>
      </w:pPr>
      <w:r w:rsidRPr="00AE100A">
        <w:rPr>
          <w:rFonts w:eastAsia="Arial"/>
          <w:color w:val="000000" w:themeColor="text1"/>
          <w:sz w:val="22"/>
          <w:lang w:eastAsia="zh-CN"/>
        </w:rPr>
        <w:t xml:space="preserve">Figure 4 provides a comprehensive breakdown of the dataset's composition in terms of various environmental and contextual factors relevant to pothole detection. </w:t>
      </w:r>
      <w:r>
        <w:rPr>
          <w:rFonts w:eastAsia="Arial"/>
          <w:color w:val="000000" w:themeColor="text1"/>
          <w:sz w:val="22"/>
          <w:lang w:eastAsia="zh-CN"/>
        </w:rPr>
        <w:t xml:space="preserve">Figure </w:t>
      </w:r>
      <w:r w:rsidRPr="00AE100A">
        <w:rPr>
          <w:rFonts w:eastAsia="Arial"/>
          <w:color w:val="000000" w:themeColor="text1"/>
          <w:sz w:val="22"/>
          <w:lang w:eastAsia="zh-CN"/>
        </w:rPr>
        <w:t xml:space="preserve">4(a) contrasts the proportion of images featuring solely pavement backgrounds (45%) with those depicting additional elements such as vehicles, pedestrians, buildings, and vegetation (55%), underscoring the complexity the model must navigate. The presence of water in potholes, a factor </w:t>
      </w:r>
      <w:r w:rsidRPr="00AE100A">
        <w:rPr>
          <w:rFonts w:eastAsia="Arial"/>
          <w:color w:val="000000" w:themeColor="text1"/>
          <w:sz w:val="22"/>
          <w:lang w:eastAsia="zh-CN"/>
        </w:rPr>
        <w:lastRenderedPageBreak/>
        <w:t xml:space="preserve">influencing the performance of detection algorithms, is accounted for in </w:t>
      </w:r>
      <w:r>
        <w:rPr>
          <w:rFonts w:eastAsia="Arial"/>
          <w:color w:val="000000" w:themeColor="text1"/>
          <w:sz w:val="22"/>
          <w:lang w:eastAsia="zh-CN"/>
        </w:rPr>
        <w:t>Figure</w:t>
      </w:r>
      <w:r w:rsidRPr="00AE100A">
        <w:rPr>
          <w:rFonts w:eastAsia="Arial"/>
          <w:color w:val="000000" w:themeColor="text1"/>
          <w:sz w:val="22"/>
          <w:lang w:eastAsia="zh-CN"/>
        </w:rPr>
        <w:t xml:space="preserve"> 4(b), which equally splits the dataset between wet (50%) and dry (50%) pavement conditions, thereby enhancing the robustness of the resulting model. </w:t>
      </w:r>
      <w:r>
        <w:rPr>
          <w:rFonts w:eastAsia="Arial"/>
          <w:color w:val="000000" w:themeColor="text1"/>
          <w:sz w:val="22"/>
          <w:lang w:eastAsia="zh-CN"/>
        </w:rPr>
        <w:t>Figure</w:t>
      </w:r>
      <w:r w:rsidRPr="00AE100A">
        <w:rPr>
          <w:rFonts w:eastAsia="Arial"/>
          <w:color w:val="000000" w:themeColor="text1"/>
          <w:sz w:val="22"/>
          <w:lang w:eastAsia="zh-CN"/>
        </w:rPr>
        <w:t xml:space="preserve"> 4(c) differentiates between concrete (4.1%) and asphalt (95.9%) pavements, with the latter being more predominant, mirroring the common road compositions encountered in urban environments. Lastly, </w:t>
      </w:r>
      <w:r w:rsidR="00904B79">
        <w:rPr>
          <w:rFonts w:eastAsia="Arial"/>
          <w:color w:val="000000" w:themeColor="text1"/>
          <w:sz w:val="22"/>
          <w:lang w:eastAsia="zh-CN"/>
        </w:rPr>
        <w:t>Figure</w:t>
      </w:r>
      <w:r w:rsidRPr="00AE100A">
        <w:rPr>
          <w:rFonts w:eastAsia="Arial"/>
          <w:color w:val="000000" w:themeColor="text1"/>
          <w:sz w:val="22"/>
          <w:lang w:eastAsia="zh-CN"/>
        </w:rPr>
        <w:t xml:space="preserve"> 4(d) quantifies the pothole to non-pothole pixel ratio within the images, revealing that potholes account for an average of 19% of the image area, a statistic that further informs the severity of road damage represented in the dataset.</w:t>
      </w:r>
      <w:bookmarkEnd w:id="54"/>
      <w:bookmarkEnd w:id="55"/>
      <w:bookmarkEnd w:id="60"/>
      <w:bookmarkEnd w:id="61"/>
    </w:p>
    <w:p w14:paraId="572B5D6E" w14:textId="5E940338" w:rsidR="00B06A64" w:rsidRDefault="00B06A64" w:rsidP="00255560">
      <w:pPr>
        <w:widowControl w:val="0"/>
        <w:pBdr>
          <w:top w:val="nil"/>
          <w:left w:val="nil"/>
          <w:bottom w:val="nil"/>
          <w:right w:val="nil"/>
          <w:between w:val="nil"/>
        </w:pBdr>
        <w:spacing w:line="252" w:lineRule="auto"/>
        <w:jc w:val="both"/>
        <w:rPr>
          <w:rFonts w:eastAsia="Arial"/>
          <w:color w:val="000000" w:themeColor="text1"/>
          <w:sz w:val="22"/>
        </w:rPr>
      </w:pPr>
    </w:p>
    <w:p w14:paraId="6F4C6284" w14:textId="671235BC" w:rsidR="00B06A64" w:rsidRDefault="0041289C" w:rsidP="00205173">
      <w:pPr>
        <w:pStyle w:val="Heading2"/>
        <w:rPr>
          <w:rFonts w:eastAsia="Arial"/>
          <w:color w:val="000000" w:themeColor="text1"/>
          <w:sz w:val="22"/>
        </w:rPr>
      </w:pPr>
      <w:r>
        <w:rPr>
          <w:rFonts w:eastAsia="Arial"/>
          <w:color w:val="000000" w:themeColor="text1"/>
          <w:sz w:val="22"/>
        </w:rPr>
        <w:t xml:space="preserve">3.2 </w:t>
      </w:r>
      <w:r w:rsidR="00205173">
        <w:rPr>
          <w:rFonts w:eastAsia="Arial"/>
          <w:color w:val="000000" w:themeColor="text1"/>
          <w:sz w:val="22"/>
        </w:rPr>
        <w:t xml:space="preserve">Model performance </w:t>
      </w:r>
    </w:p>
    <w:p w14:paraId="28C49807" w14:textId="3D4115F9" w:rsidR="001B0D59" w:rsidRDefault="00E67BF0" w:rsidP="00255560">
      <w:pPr>
        <w:widowControl w:val="0"/>
        <w:pBdr>
          <w:top w:val="nil"/>
          <w:left w:val="nil"/>
          <w:bottom w:val="nil"/>
          <w:right w:val="nil"/>
          <w:between w:val="nil"/>
        </w:pBdr>
        <w:spacing w:line="252" w:lineRule="auto"/>
        <w:jc w:val="both"/>
        <w:rPr>
          <w:rFonts w:eastAsia="Arial"/>
          <w:color w:val="000000" w:themeColor="text1"/>
          <w:sz w:val="22"/>
        </w:rPr>
      </w:pPr>
      <w:r w:rsidRPr="00E67BF0">
        <w:rPr>
          <w:rFonts w:eastAsia="Arial"/>
          <w:color w:val="000000" w:themeColor="text1"/>
          <w:sz w:val="22"/>
        </w:rPr>
        <w:t>Figure 5 presents the epoch-wise progression of the loss function for each evaluated model throughout the training phase. It is observed that PoFormer consistently maintains the lowest loss, indicative of superior model convergence and learning efficacy. In contrast, the FCN model exhibits the highest loss values across epochs, which correlates with its suboptimal performance on the test data. This inverse relationship between training loss and test performance suggests that PoFormer is better suited for capturing the nuances of the task, whereas the FCN model's learning trajectory indicates potential challenges in generalization or model capacity.</w:t>
      </w:r>
    </w:p>
    <w:p w14:paraId="25F45EF7" w14:textId="6BB3656D" w:rsidR="008B7070" w:rsidRDefault="00DA3622" w:rsidP="004F182D">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drawing>
          <wp:inline distT="0" distB="0" distL="0" distR="0" wp14:anchorId="29D187F5" wp14:editId="5B48679F">
            <wp:extent cx="4170784" cy="275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3568" cy="2761300"/>
                    </a:xfrm>
                    <a:prstGeom prst="rect">
                      <a:avLst/>
                    </a:prstGeom>
                  </pic:spPr>
                </pic:pic>
              </a:graphicData>
            </a:graphic>
          </wp:inline>
        </w:drawing>
      </w:r>
    </w:p>
    <w:p w14:paraId="1B3F6FBB" w14:textId="2BA0493D" w:rsidR="008B7070" w:rsidRDefault="008B7070" w:rsidP="00283A62">
      <w:pPr>
        <w:widowControl w:val="0"/>
        <w:pBdr>
          <w:top w:val="nil"/>
          <w:left w:val="nil"/>
          <w:bottom w:val="nil"/>
          <w:right w:val="nil"/>
          <w:between w:val="nil"/>
        </w:pBdr>
        <w:spacing w:line="252" w:lineRule="auto"/>
        <w:jc w:val="center"/>
        <w:rPr>
          <w:rFonts w:eastAsia="Arial"/>
          <w:color w:val="000000" w:themeColor="text1"/>
          <w:sz w:val="22"/>
        </w:rPr>
      </w:pPr>
      <w:r>
        <w:rPr>
          <w:rFonts w:eastAsia="Arial"/>
          <w:color w:val="000000" w:themeColor="text1"/>
          <w:sz w:val="22"/>
        </w:rPr>
        <w:t xml:space="preserve">Figure 5. </w:t>
      </w:r>
      <w:r w:rsidR="00E67BF0" w:rsidRPr="00E67BF0">
        <w:rPr>
          <w:rFonts w:eastAsia="Arial"/>
          <w:color w:val="000000" w:themeColor="text1"/>
          <w:sz w:val="22"/>
        </w:rPr>
        <w:t>Epoch-wise Loss Trajectories for Evaluated Models.</w:t>
      </w:r>
    </w:p>
    <w:p w14:paraId="09D1CEA6" w14:textId="7682860E" w:rsidR="00BD79F9" w:rsidRDefault="00BD79F9" w:rsidP="002A1BB5">
      <w:pPr>
        <w:widowControl w:val="0"/>
        <w:pBdr>
          <w:top w:val="nil"/>
          <w:left w:val="nil"/>
          <w:bottom w:val="nil"/>
          <w:right w:val="nil"/>
          <w:between w:val="nil"/>
        </w:pBdr>
        <w:spacing w:line="252" w:lineRule="auto"/>
        <w:jc w:val="both"/>
        <w:rPr>
          <w:rFonts w:eastAsia="Arial"/>
          <w:color w:val="000000" w:themeColor="text1"/>
          <w:sz w:val="22"/>
        </w:rPr>
      </w:pPr>
    </w:p>
    <w:p w14:paraId="16EED52B" w14:textId="4E6BC44A" w:rsidR="00BD79F9" w:rsidRPr="00BD79F9"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BD79F9">
        <w:rPr>
          <w:rFonts w:eastAsia="Arial"/>
          <w:color w:val="000000" w:themeColor="text1"/>
          <w:sz w:val="22"/>
        </w:rPr>
        <w:t>Table 1 delineates a detailed comparative assessment of the evaluated models, including the proposed PoFormer, across key performance metrics</w:t>
      </w:r>
      <w:r w:rsidR="007D4E2C">
        <w:rPr>
          <w:rFonts w:eastAsia="Arial"/>
          <w:color w:val="000000" w:themeColor="text1"/>
          <w:sz w:val="22"/>
        </w:rPr>
        <w:t xml:space="preserve"> including precision, recall and F</w:t>
      </w:r>
      <w:r w:rsidR="007D4E2C" w:rsidRPr="004F182D">
        <w:rPr>
          <w:rFonts w:eastAsia="Arial"/>
          <w:color w:val="000000" w:themeColor="text1"/>
          <w:sz w:val="22"/>
          <w:vertAlign w:val="subscript"/>
        </w:rPr>
        <w:t>1</w:t>
      </w:r>
      <w:r w:rsidR="007D4E2C">
        <w:rPr>
          <w:rFonts w:eastAsia="Arial"/>
          <w:color w:val="000000" w:themeColor="text1"/>
          <w:sz w:val="22"/>
        </w:rPr>
        <w:t xml:space="preserve"> score</w:t>
      </w:r>
      <w:r w:rsidRPr="00BD79F9">
        <w:rPr>
          <w:rFonts w:eastAsia="Arial"/>
          <w:color w:val="000000" w:themeColor="text1"/>
          <w:sz w:val="22"/>
        </w:rPr>
        <w:t xml:space="preserve">. </w:t>
      </w:r>
    </w:p>
    <w:p w14:paraId="55D13E1C" w14:textId="72420CAB" w:rsidR="00632095" w:rsidRPr="007A3A3A" w:rsidRDefault="00632095" w:rsidP="00255560">
      <w:pPr>
        <w:widowControl w:val="0"/>
        <w:pBdr>
          <w:top w:val="nil"/>
          <w:left w:val="nil"/>
          <w:bottom w:val="nil"/>
          <w:right w:val="nil"/>
          <w:between w:val="nil"/>
        </w:pBdr>
        <w:spacing w:line="252" w:lineRule="auto"/>
        <w:jc w:val="both"/>
        <w:rPr>
          <w:rFonts w:eastAsia="Arial"/>
          <w:color w:val="000000" w:themeColor="text1"/>
          <w:sz w:val="22"/>
        </w:rPr>
      </w:pPr>
    </w:p>
    <w:p w14:paraId="166EA77F" w14:textId="0F17255D" w:rsidR="00A96018" w:rsidRPr="007A3A3A" w:rsidRDefault="008934E0" w:rsidP="00632095">
      <w:pPr>
        <w:widowControl w:val="0"/>
        <w:pBdr>
          <w:top w:val="nil"/>
          <w:left w:val="nil"/>
          <w:bottom w:val="nil"/>
          <w:right w:val="nil"/>
          <w:between w:val="nil"/>
        </w:pBdr>
        <w:spacing w:line="252" w:lineRule="auto"/>
        <w:jc w:val="center"/>
        <w:rPr>
          <w:color w:val="000000" w:themeColor="text1"/>
          <w:spacing w:val="-4"/>
          <w:lang w:eastAsia="zh-CN"/>
        </w:rPr>
      </w:pPr>
      <w:r w:rsidRPr="007A3A3A">
        <w:rPr>
          <w:rFonts w:hint="eastAsia"/>
          <w:color w:val="000000" w:themeColor="text1"/>
          <w:spacing w:val="-4"/>
          <w:lang w:eastAsia="zh-CN"/>
        </w:rPr>
        <w:t>Ta</w:t>
      </w:r>
      <w:r w:rsidRPr="007A3A3A">
        <w:rPr>
          <w:color w:val="000000" w:themeColor="text1"/>
          <w:spacing w:val="-4"/>
          <w:lang w:eastAsia="zh-CN"/>
        </w:rPr>
        <w:t xml:space="preserve">ble 1. </w:t>
      </w:r>
      <w:r w:rsidR="00BD79F9" w:rsidRPr="00BD79F9">
        <w:rPr>
          <w:color w:val="000000" w:themeColor="text1"/>
          <w:spacing w:val="-4"/>
          <w:lang w:eastAsia="zh-CN"/>
        </w:rPr>
        <w:t>Comparative Performance Metrics of Evaluated Models.</w:t>
      </w:r>
    </w:p>
    <w:p w14:paraId="475394FE" w14:textId="689BF989" w:rsidR="00EE0A67" w:rsidRPr="008D7020" w:rsidRDefault="00EE0A67" w:rsidP="00246A1B">
      <w:pPr>
        <w:widowControl w:val="0"/>
        <w:pBdr>
          <w:top w:val="nil"/>
          <w:left w:val="nil"/>
          <w:bottom w:val="nil"/>
          <w:right w:val="nil"/>
          <w:between w:val="nil"/>
        </w:pBdr>
        <w:spacing w:line="252" w:lineRule="auto"/>
        <w:jc w:val="both"/>
        <w:rPr>
          <w:rFonts w:eastAsia="Arial"/>
          <w:color w:val="000000" w:themeColor="text1"/>
          <w:sz w:val="22"/>
          <w:lang w:eastAsia="zh-CN"/>
        </w:rPr>
      </w:pPr>
    </w:p>
    <w:tbl>
      <w:tblPr>
        <w:tblStyle w:val="TableGrid"/>
        <w:tblW w:w="0" w:type="auto"/>
        <w:jc w:val="center"/>
        <w:tblLook w:val="04A0" w:firstRow="1" w:lastRow="0" w:firstColumn="1" w:lastColumn="0" w:noHBand="0" w:noVBand="1"/>
      </w:tblPr>
      <w:tblGrid>
        <w:gridCol w:w="1550"/>
        <w:gridCol w:w="1725"/>
        <w:gridCol w:w="1725"/>
        <w:gridCol w:w="1725"/>
      </w:tblGrid>
      <w:tr w:rsidR="007D4E2C" w:rsidRPr="008D7020" w14:paraId="60C09134" w14:textId="66406160" w:rsidTr="004F182D">
        <w:trPr>
          <w:jc w:val="center"/>
        </w:trPr>
        <w:tc>
          <w:tcPr>
            <w:tcW w:w="1550" w:type="dxa"/>
            <w:vAlign w:val="center"/>
          </w:tcPr>
          <w:p w14:paraId="223BCD04"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Model</w:t>
            </w:r>
          </w:p>
        </w:tc>
        <w:tc>
          <w:tcPr>
            <w:tcW w:w="1725" w:type="dxa"/>
            <w:vAlign w:val="center"/>
          </w:tcPr>
          <w:p w14:paraId="5528ED72" w14:textId="39EBB48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Precision</w:t>
            </w:r>
          </w:p>
        </w:tc>
        <w:tc>
          <w:tcPr>
            <w:tcW w:w="1725" w:type="dxa"/>
            <w:vAlign w:val="center"/>
          </w:tcPr>
          <w:p w14:paraId="3DF12ED5" w14:textId="27C0AFA8"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Recall</w:t>
            </w:r>
          </w:p>
        </w:tc>
        <w:tc>
          <w:tcPr>
            <w:tcW w:w="1725" w:type="dxa"/>
            <w:vAlign w:val="center"/>
          </w:tcPr>
          <w:p w14:paraId="4EE48BEC" w14:textId="17562C4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w:t>
            </w:r>
            <w:r w:rsidRPr="008D7020">
              <w:rPr>
                <w:rFonts w:ascii="Times New Roman" w:eastAsia="Arial" w:hAnsi="Times New Roman" w:cs="Times New Roman"/>
                <w:color w:val="000000" w:themeColor="text1"/>
                <w:vertAlign w:val="subscript"/>
              </w:rPr>
              <w:t>1</w:t>
            </w:r>
            <w:r w:rsidRPr="008D7020">
              <w:rPr>
                <w:rFonts w:ascii="Times New Roman" w:eastAsia="Arial" w:hAnsi="Times New Roman" w:cs="Times New Roman"/>
                <w:color w:val="000000" w:themeColor="text1"/>
              </w:rPr>
              <w:t>-score</w:t>
            </w:r>
          </w:p>
        </w:tc>
      </w:tr>
      <w:tr w:rsidR="007D4E2C" w:rsidRPr="008D7020" w14:paraId="2F4D3410" w14:textId="66FFB572" w:rsidTr="004F182D">
        <w:trPr>
          <w:jc w:val="center"/>
        </w:trPr>
        <w:tc>
          <w:tcPr>
            <w:tcW w:w="1550" w:type="dxa"/>
            <w:vAlign w:val="center"/>
          </w:tcPr>
          <w:p w14:paraId="502AF1A3"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FCN</w:t>
            </w:r>
          </w:p>
        </w:tc>
        <w:tc>
          <w:tcPr>
            <w:tcW w:w="1725" w:type="dxa"/>
            <w:shd w:val="clear" w:color="auto" w:fill="auto"/>
            <w:vAlign w:val="center"/>
          </w:tcPr>
          <w:p w14:paraId="4BA68EF4" w14:textId="717D527A"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79.25</w:t>
            </w:r>
          </w:p>
        </w:tc>
        <w:tc>
          <w:tcPr>
            <w:tcW w:w="1725" w:type="dxa"/>
            <w:shd w:val="clear" w:color="auto" w:fill="auto"/>
            <w:vAlign w:val="center"/>
          </w:tcPr>
          <w:p w14:paraId="77275D34" w14:textId="5A484D4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60.80</w:t>
            </w:r>
          </w:p>
        </w:tc>
        <w:tc>
          <w:tcPr>
            <w:tcW w:w="1725" w:type="dxa"/>
            <w:shd w:val="clear" w:color="auto" w:fill="auto"/>
            <w:vAlign w:val="center"/>
          </w:tcPr>
          <w:p w14:paraId="7AE0BCC3" w14:textId="24C0FE0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68.79</w:t>
            </w:r>
          </w:p>
        </w:tc>
      </w:tr>
      <w:tr w:rsidR="007D4E2C" w:rsidRPr="008D7020" w14:paraId="14EB958F" w14:textId="1AB689B1" w:rsidTr="004F182D">
        <w:trPr>
          <w:jc w:val="center"/>
        </w:trPr>
        <w:tc>
          <w:tcPr>
            <w:tcW w:w="1550" w:type="dxa"/>
            <w:vAlign w:val="center"/>
          </w:tcPr>
          <w:p w14:paraId="3FD3040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E-Net</w:t>
            </w:r>
          </w:p>
        </w:tc>
        <w:tc>
          <w:tcPr>
            <w:tcW w:w="1725" w:type="dxa"/>
            <w:shd w:val="clear" w:color="auto" w:fill="auto"/>
            <w:vAlign w:val="center"/>
          </w:tcPr>
          <w:p w14:paraId="202DE313" w14:textId="6E1A50C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83.77</w:t>
            </w:r>
          </w:p>
        </w:tc>
        <w:tc>
          <w:tcPr>
            <w:tcW w:w="1725" w:type="dxa"/>
            <w:shd w:val="clear" w:color="auto" w:fill="auto"/>
            <w:vAlign w:val="center"/>
          </w:tcPr>
          <w:p w14:paraId="05D8CAEC" w14:textId="02997AA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66.87</w:t>
            </w:r>
          </w:p>
        </w:tc>
        <w:tc>
          <w:tcPr>
            <w:tcW w:w="1725" w:type="dxa"/>
            <w:shd w:val="clear" w:color="auto" w:fill="auto"/>
            <w:vAlign w:val="center"/>
          </w:tcPr>
          <w:p w14:paraId="67CD00B9" w14:textId="1ADEB6C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74.31</w:t>
            </w:r>
          </w:p>
        </w:tc>
      </w:tr>
      <w:tr w:rsidR="007D4E2C" w:rsidRPr="008D7020" w14:paraId="2CB4DFB4" w14:textId="3EA1A69A" w:rsidTr="004F182D">
        <w:trPr>
          <w:jc w:val="center"/>
        </w:trPr>
        <w:tc>
          <w:tcPr>
            <w:tcW w:w="1550" w:type="dxa"/>
            <w:vAlign w:val="center"/>
          </w:tcPr>
          <w:p w14:paraId="2CD549C5"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LRASPP</w:t>
            </w:r>
          </w:p>
        </w:tc>
        <w:tc>
          <w:tcPr>
            <w:tcW w:w="1725" w:type="dxa"/>
            <w:shd w:val="clear" w:color="auto" w:fill="auto"/>
            <w:vAlign w:val="center"/>
          </w:tcPr>
          <w:p w14:paraId="418EC1BF" w14:textId="63D7A5C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86.10</w:t>
            </w:r>
          </w:p>
        </w:tc>
        <w:tc>
          <w:tcPr>
            <w:tcW w:w="1725" w:type="dxa"/>
            <w:shd w:val="clear" w:color="auto" w:fill="auto"/>
            <w:vAlign w:val="center"/>
          </w:tcPr>
          <w:p w14:paraId="77475D59" w14:textId="1DA9F742"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71.91</w:t>
            </w:r>
          </w:p>
        </w:tc>
        <w:tc>
          <w:tcPr>
            <w:tcW w:w="1725" w:type="dxa"/>
            <w:shd w:val="clear" w:color="auto" w:fill="auto"/>
            <w:vAlign w:val="center"/>
          </w:tcPr>
          <w:p w14:paraId="5A814347" w14:textId="6D16AE68"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78.36</w:t>
            </w:r>
          </w:p>
        </w:tc>
      </w:tr>
      <w:tr w:rsidR="007D4E2C" w:rsidRPr="008D7020" w14:paraId="2BEB0366" w14:textId="2BFED2C3" w:rsidTr="004F182D">
        <w:trPr>
          <w:jc w:val="center"/>
        </w:trPr>
        <w:tc>
          <w:tcPr>
            <w:tcW w:w="1550" w:type="dxa"/>
            <w:vAlign w:val="center"/>
          </w:tcPr>
          <w:p w14:paraId="31F6CB5E"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U-Net</w:t>
            </w:r>
          </w:p>
        </w:tc>
        <w:tc>
          <w:tcPr>
            <w:tcW w:w="1725" w:type="dxa"/>
            <w:shd w:val="clear" w:color="auto" w:fill="auto"/>
            <w:vAlign w:val="center"/>
          </w:tcPr>
          <w:p w14:paraId="7B283DD6" w14:textId="01D7A70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86.78</w:t>
            </w:r>
          </w:p>
        </w:tc>
        <w:tc>
          <w:tcPr>
            <w:tcW w:w="1725" w:type="dxa"/>
            <w:shd w:val="clear" w:color="auto" w:fill="auto"/>
            <w:vAlign w:val="center"/>
          </w:tcPr>
          <w:p w14:paraId="1539072E" w14:textId="492F9D8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59.68</w:t>
            </w:r>
          </w:p>
        </w:tc>
        <w:tc>
          <w:tcPr>
            <w:tcW w:w="1725" w:type="dxa"/>
            <w:shd w:val="clear" w:color="auto" w:fill="auto"/>
            <w:vAlign w:val="center"/>
          </w:tcPr>
          <w:p w14:paraId="69E83FC1" w14:textId="1A2DBBE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70.71</w:t>
            </w:r>
          </w:p>
        </w:tc>
      </w:tr>
      <w:tr w:rsidR="007D4E2C" w:rsidRPr="008D7020" w14:paraId="336A6BC0" w14:textId="0DE2C2CE" w:rsidTr="004F182D">
        <w:trPr>
          <w:jc w:val="center"/>
        </w:trPr>
        <w:tc>
          <w:tcPr>
            <w:tcW w:w="1550" w:type="dxa"/>
            <w:vAlign w:val="center"/>
          </w:tcPr>
          <w:p w14:paraId="71EE1ED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AttuNet</w:t>
            </w:r>
          </w:p>
        </w:tc>
        <w:tc>
          <w:tcPr>
            <w:tcW w:w="1725" w:type="dxa"/>
            <w:shd w:val="clear" w:color="auto" w:fill="auto"/>
            <w:vAlign w:val="center"/>
          </w:tcPr>
          <w:p w14:paraId="169FFD1D" w14:textId="6E30203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86.09</w:t>
            </w:r>
          </w:p>
        </w:tc>
        <w:tc>
          <w:tcPr>
            <w:tcW w:w="1725" w:type="dxa"/>
            <w:shd w:val="clear" w:color="auto" w:fill="auto"/>
            <w:vAlign w:val="center"/>
          </w:tcPr>
          <w:p w14:paraId="5626E072" w14:textId="1E9BE801"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68.47</w:t>
            </w:r>
          </w:p>
        </w:tc>
        <w:tc>
          <w:tcPr>
            <w:tcW w:w="1725" w:type="dxa"/>
            <w:shd w:val="clear" w:color="auto" w:fill="auto"/>
            <w:vAlign w:val="center"/>
          </w:tcPr>
          <w:p w14:paraId="4F581DB2" w14:textId="678D500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76.27</w:t>
            </w:r>
          </w:p>
        </w:tc>
      </w:tr>
      <w:tr w:rsidR="007D4E2C" w:rsidRPr="008D7020" w14:paraId="677D982B" w14:textId="02780CBC" w:rsidTr="004F182D">
        <w:trPr>
          <w:jc w:val="center"/>
        </w:trPr>
        <w:tc>
          <w:tcPr>
            <w:tcW w:w="1550" w:type="dxa"/>
            <w:vAlign w:val="center"/>
          </w:tcPr>
          <w:p w14:paraId="14B468CA"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PoFormer</w:t>
            </w:r>
          </w:p>
        </w:tc>
        <w:tc>
          <w:tcPr>
            <w:tcW w:w="1725" w:type="dxa"/>
            <w:shd w:val="clear" w:color="auto" w:fill="auto"/>
            <w:vAlign w:val="center"/>
          </w:tcPr>
          <w:p w14:paraId="1E13D2C1" w14:textId="20F42172"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85.92</w:t>
            </w:r>
          </w:p>
        </w:tc>
        <w:tc>
          <w:tcPr>
            <w:tcW w:w="1725" w:type="dxa"/>
            <w:shd w:val="clear" w:color="auto" w:fill="auto"/>
            <w:vAlign w:val="center"/>
          </w:tcPr>
          <w:p w14:paraId="5FC9119A" w14:textId="22CA8CFE"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72.20</w:t>
            </w:r>
          </w:p>
        </w:tc>
        <w:tc>
          <w:tcPr>
            <w:tcW w:w="1725" w:type="dxa"/>
            <w:shd w:val="clear" w:color="auto" w:fill="auto"/>
            <w:vAlign w:val="center"/>
          </w:tcPr>
          <w:p w14:paraId="528D3E52" w14:textId="79355B1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78.43</w:t>
            </w:r>
          </w:p>
        </w:tc>
      </w:tr>
    </w:tbl>
    <w:p w14:paraId="192D71CA" w14:textId="490297C9" w:rsidR="00E67BF0" w:rsidRPr="008D7020" w:rsidRDefault="00E67BF0" w:rsidP="00246A1B">
      <w:pPr>
        <w:widowControl w:val="0"/>
        <w:pBdr>
          <w:top w:val="nil"/>
          <w:left w:val="nil"/>
          <w:bottom w:val="nil"/>
          <w:right w:val="nil"/>
          <w:between w:val="nil"/>
        </w:pBdr>
        <w:spacing w:line="252" w:lineRule="auto"/>
        <w:jc w:val="both"/>
        <w:rPr>
          <w:rFonts w:eastAsia="Arial"/>
          <w:color w:val="000000" w:themeColor="text1"/>
          <w:sz w:val="22"/>
        </w:rPr>
      </w:pPr>
    </w:p>
    <w:p w14:paraId="7FF9C623" w14:textId="740580D0" w:rsidR="00872C61" w:rsidRPr="007A3A3A"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8D7020">
        <w:rPr>
          <w:rFonts w:eastAsia="Arial"/>
          <w:color w:val="000000" w:themeColor="text1"/>
          <w:sz w:val="22"/>
        </w:rPr>
        <w:t>The data reveals that, while the U-Net model achieves the pinnacle of precision, it falls</w:t>
      </w:r>
      <w:r w:rsidRPr="00BD79F9">
        <w:rPr>
          <w:rFonts w:eastAsia="Arial"/>
          <w:color w:val="000000" w:themeColor="text1"/>
          <w:sz w:val="22"/>
        </w:rPr>
        <w:t xml:space="preserve"> short in terms of recall, culminating in a diminished F</w:t>
      </w:r>
      <w:r w:rsidRPr="004F182D">
        <w:rPr>
          <w:rFonts w:eastAsia="Arial"/>
          <w:color w:val="000000" w:themeColor="text1"/>
          <w:sz w:val="22"/>
          <w:vertAlign w:val="subscript"/>
        </w:rPr>
        <w:t>1</w:t>
      </w:r>
      <w:r w:rsidRPr="00BD79F9">
        <w:rPr>
          <w:rFonts w:eastAsia="Arial"/>
          <w:color w:val="000000" w:themeColor="text1"/>
          <w:sz w:val="22"/>
        </w:rPr>
        <w:t xml:space="preserve"> score. Contrariwise, the PoFormer model excels, registering the most substantial recall and F</w:t>
      </w:r>
      <w:r w:rsidRPr="004F182D">
        <w:rPr>
          <w:rFonts w:eastAsia="Arial"/>
          <w:color w:val="000000" w:themeColor="text1"/>
          <w:sz w:val="22"/>
          <w:vertAlign w:val="subscript"/>
        </w:rPr>
        <w:t>1</w:t>
      </w:r>
      <w:r w:rsidRPr="00BD79F9">
        <w:rPr>
          <w:rFonts w:eastAsia="Arial"/>
          <w:color w:val="000000" w:themeColor="text1"/>
          <w:sz w:val="22"/>
        </w:rPr>
        <w:t xml:space="preserve"> scores among its counterparts. This suggests that PoFormer balances the trade-off between precision and recall more effectively, potentially rendering it a more robust solution for the given application.</w:t>
      </w:r>
      <w:r w:rsidR="00031272">
        <w:rPr>
          <w:rFonts w:eastAsia="Arial"/>
          <w:color w:val="000000" w:themeColor="text1"/>
          <w:sz w:val="22"/>
        </w:rPr>
        <w:t xml:space="preserve"> </w:t>
      </w:r>
    </w:p>
    <w:p w14:paraId="17FAC9F3" w14:textId="77777777" w:rsidR="00BD79F9" w:rsidRPr="007A3A3A" w:rsidRDefault="00BD79F9" w:rsidP="00246A1B">
      <w:pPr>
        <w:widowControl w:val="0"/>
        <w:pBdr>
          <w:top w:val="nil"/>
          <w:left w:val="nil"/>
          <w:bottom w:val="nil"/>
          <w:right w:val="nil"/>
          <w:between w:val="nil"/>
        </w:pBdr>
        <w:spacing w:line="252" w:lineRule="auto"/>
        <w:jc w:val="both"/>
        <w:rPr>
          <w:rFonts w:eastAsia="Arial"/>
          <w:color w:val="000000" w:themeColor="text1"/>
          <w:sz w:val="22"/>
        </w:rPr>
      </w:pPr>
    </w:p>
    <w:p w14:paraId="2359DE24" w14:textId="17A9E0C7" w:rsidR="00F02FA5" w:rsidRDefault="00F02FA5" w:rsidP="008934E0">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Figure 6 presents the performance of various models evaluated in terms of mIoU and mPA. Each model underwent a </w:t>
      </w:r>
      <w:r w:rsidRPr="00F02FA5">
        <w:rPr>
          <w:rFonts w:eastAsia="Arial"/>
          <w:color w:val="000000" w:themeColor="text1"/>
          <w:sz w:val="22"/>
        </w:rPr>
        <w:lastRenderedPageBreak/>
        <w:t>series of three evaluations on distinct subsets derived from a randomly partitioned dataset, from which the mean and standard deviation of their performance metrics were calculated.</w:t>
      </w:r>
    </w:p>
    <w:p w14:paraId="55178EB9" w14:textId="15AC2D20" w:rsidR="008404BA" w:rsidRDefault="008E0CA3" w:rsidP="0082060B">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drawing>
          <wp:inline distT="0" distB="0" distL="0" distR="0" wp14:anchorId="094BE105" wp14:editId="02C04778">
            <wp:extent cx="3610947" cy="23054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5974" cy="2308661"/>
                    </a:xfrm>
                    <a:prstGeom prst="rect">
                      <a:avLst/>
                    </a:prstGeom>
                  </pic:spPr>
                </pic:pic>
              </a:graphicData>
            </a:graphic>
          </wp:inline>
        </w:drawing>
      </w:r>
    </w:p>
    <w:p w14:paraId="4F04BD12" w14:textId="26DDE9E0" w:rsidR="008404BA" w:rsidRDefault="008E0CA3" w:rsidP="0082060B">
      <w:pPr>
        <w:widowControl w:val="0"/>
        <w:pBdr>
          <w:top w:val="nil"/>
          <w:left w:val="nil"/>
          <w:bottom w:val="nil"/>
          <w:right w:val="nil"/>
          <w:between w:val="nil"/>
        </w:pBdr>
        <w:spacing w:line="252" w:lineRule="auto"/>
        <w:jc w:val="center"/>
        <w:rPr>
          <w:rFonts w:eastAsia="Arial"/>
          <w:color w:val="000000" w:themeColor="text1"/>
          <w:sz w:val="22"/>
        </w:rPr>
      </w:pPr>
      <w:r>
        <w:rPr>
          <w:rFonts w:eastAsia="Arial"/>
          <w:color w:val="000000" w:themeColor="text1"/>
          <w:sz w:val="22"/>
        </w:rPr>
        <w:t xml:space="preserve">Figure </w:t>
      </w:r>
      <w:r w:rsidR="007102C2">
        <w:rPr>
          <w:rFonts w:eastAsia="Arial"/>
          <w:color w:val="000000" w:themeColor="text1"/>
          <w:sz w:val="22"/>
        </w:rPr>
        <w:t>6</w:t>
      </w:r>
      <w:r>
        <w:rPr>
          <w:rFonts w:eastAsia="Arial"/>
          <w:color w:val="000000" w:themeColor="text1"/>
          <w:sz w:val="22"/>
        </w:rPr>
        <w:t xml:space="preserve">. </w:t>
      </w:r>
      <w:r w:rsidR="00F02FA5" w:rsidRPr="00F02FA5">
        <w:rPr>
          <w:rFonts w:eastAsia="Arial"/>
          <w:color w:val="000000" w:themeColor="text1"/>
          <w:sz w:val="22"/>
        </w:rPr>
        <w:t>Comparative Analysis of mIoU and mPA Metrics Across Models.</w:t>
      </w:r>
    </w:p>
    <w:p w14:paraId="56AF8052" w14:textId="77777777" w:rsidR="008404BA" w:rsidRPr="007A3A3A" w:rsidRDefault="008404BA" w:rsidP="008934E0">
      <w:pPr>
        <w:widowControl w:val="0"/>
        <w:pBdr>
          <w:top w:val="nil"/>
          <w:left w:val="nil"/>
          <w:bottom w:val="nil"/>
          <w:right w:val="nil"/>
          <w:between w:val="nil"/>
        </w:pBdr>
        <w:spacing w:line="252" w:lineRule="auto"/>
        <w:jc w:val="both"/>
        <w:rPr>
          <w:rFonts w:eastAsia="Arial"/>
          <w:color w:val="000000" w:themeColor="text1"/>
          <w:sz w:val="22"/>
        </w:rPr>
      </w:pPr>
    </w:p>
    <w:p w14:paraId="3993367E" w14:textId="3CA9EECC" w:rsidR="008934E0" w:rsidRDefault="00F02FA5" w:rsidP="00F02FA5">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The FCN registered an average mIoU of 69.44 (±0.63) and an average mPA of 78.23 (±0.83), reflecting consistent but </w:t>
      </w:r>
      <w:r w:rsidR="00A91C6C">
        <w:rPr>
          <w:rFonts w:eastAsia="Arial"/>
          <w:color w:val="000000" w:themeColor="text1"/>
          <w:sz w:val="22"/>
          <w:lang w:eastAsia="zh-CN"/>
        </w:rPr>
        <w:t xml:space="preserve">the worst </w:t>
      </w:r>
      <w:r w:rsidRPr="00F02FA5">
        <w:rPr>
          <w:rFonts w:eastAsia="Arial" w:hint="eastAsia"/>
          <w:color w:val="000000" w:themeColor="text1"/>
          <w:sz w:val="22"/>
          <w:lang w:eastAsia="zh-CN"/>
        </w:rPr>
        <w:t>p</w:t>
      </w:r>
      <w:r w:rsidRPr="00F02FA5">
        <w:rPr>
          <w:rFonts w:eastAsia="Arial"/>
          <w:color w:val="000000" w:themeColor="text1"/>
          <w:sz w:val="22"/>
        </w:rPr>
        <w:t>erformance</w:t>
      </w:r>
      <w:r w:rsidR="00A91C6C">
        <w:rPr>
          <w:rFonts w:eastAsia="Arial"/>
          <w:color w:val="000000" w:themeColor="text1"/>
          <w:sz w:val="22"/>
        </w:rPr>
        <w:t xml:space="preserve"> among all the models</w:t>
      </w:r>
      <w:r w:rsidRPr="00F02FA5">
        <w:rPr>
          <w:rFonts w:eastAsia="Arial"/>
          <w:color w:val="000000" w:themeColor="text1"/>
          <w:sz w:val="22"/>
        </w:rPr>
        <w:t xml:space="preserve">. The LRASPP model </w:t>
      </w:r>
      <w:r w:rsidR="00A91C6C">
        <w:rPr>
          <w:rFonts w:eastAsia="Arial"/>
          <w:color w:val="000000" w:themeColor="text1"/>
          <w:sz w:val="22"/>
        </w:rPr>
        <w:t xml:space="preserve">got the second place in both mIoU and mPA, </w:t>
      </w:r>
      <w:r w:rsidRPr="00F02FA5">
        <w:rPr>
          <w:rFonts w:eastAsia="Arial"/>
          <w:color w:val="000000" w:themeColor="text1"/>
          <w:sz w:val="22"/>
        </w:rPr>
        <w:t xml:space="preserve">achieving an mIoU of 77.19 and an mPA of 84.24. </w:t>
      </w:r>
      <w:r w:rsidR="00A91C6C">
        <w:rPr>
          <w:rFonts w:eastAsia="Arial"/>
          <w:color w:val="000000" w:themeColor="text1"/>
          <w:sz w:val="22"/>
        </w:rPr>
        <w:t xml:space="preserve">It performs a little lower than the proposed PoFormer. </w:t>
      </w:r>
      <w:r w:rsidR="00E05321">
        <w:rPr>
          <w:rFonts w:eastAsia="Arial"/>
          <w:color w:val="000000" w:themeColor="text1"/>
          <w:sz w:val="22"/>
        </w:rPr>
        <w:t xml:space="preserve">our proposed method performed </w:t>
      </w:r>
      <w:r w:rsidR="00AA1494">
        <w:rPr>
          <w:rFonts w:eastAsia="Arial"/>
          <w:color w:val="000000" w:themeColor="text1"/>
          <w:sz w:val="22"/>
        </w:rPr>
        <w:t xml:space="preserve">the highest </w:t>
      </w:r>
      <w:r w:rsidRPr="00F02FA5">
        <w:rPr>
          <w:rFonts w:eastAsia="Arial"/>
          <w:color w:val="000000" w:themeColor="text1"/>
          <w:sz w:val="22"/>
        </w:rPr>
        <w:t>accuracy</w:t>
      </w:r>
      <w:r w:rsidR="00AA1494">
        <w:rPr>
          <w:rFonts w:eastAsia="Arial"/>
          <w:color w:val="000000" w:themeColor="text1"/>
          <w:sz w:val="22"/>
        </w:rPr>
        <w:t xml:space="preserve"> among all the</w:t>
      </w:r>
      <w:r w:rsidR="00E05321">
        <w:rPr>
          <w:rFonts w:eastAsia="Arial"/>
          <w:color w:val="000000" w:themeColor="text1"/>
          <w:sz w:val="22"/>
        </w:rPr>
        <w:t xml:space="preserve"> evaluated</w:t>
      </w:r>
      <w:r w:rsidR="00AA1494">
        <w:rPr>
          <w:rFonts w:eastAsia="Arial"/>
          <w:color w:val="000000" w:themeColor="text1"/>
          <w:sz w:val="22"/>
        </w:rPr>
        <w:t xml:space="preserve"> models</w:t>
      </w:r>
      <w:r w:rsidRPr="00F02FA5">
        <w:rPr>
          <w:rFonts w:eastAsia="Arial"/>
          <w:color w:val="000000" w:themeColor="text1"/>
          <w:sz w:val="22"/>
        </w:rPr>
        <w:t xml:space="preserve">, </w:t>
      </w:r>
      <w:r w:rsidR="00AA1494">
        <w:rPr>
          <w:rFonts w:eastAsia="Arial"/>
          <w:color w:val="000000" w:themeColor="text1"/>
          <w:sz w:val="22"/>
        </w:rPr>
        <w:t>with</w:t>
      </w:r>
      <w:r w:rsidR="00AA1494" w:rsidRPr="00F02FA5">
        <w:rPr>
          <w:rFonts w:eastAsia="Arial"/>
          <w:color w:val="000000" w:themeColor="text1"/>
          <w:sz w:val="22"/>
        </w:rPr>
        <w:t xml:space="preserve"> </w:t>
      </w:r>
      <w:r w:rsidRPr="00F02FA5">
        <w:rPr>
          <w:rFonts w:eastAsia="Arial"/>
          <w:color w:val="000000" w:themeColor="text1"/>
          <w:sz w:val="22"/>
        </w:rPr>
        <w:t>an mIoU of 77.23</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0.31)</w:t>
      </w:r>
      <w:r w:rsidRPr="00F02FA5">
        <w:rPr>
          <w:rFonts w:eastAsia="Arial"/>
          <w:color w:val="000000" w:themeColor="text1"/>
          <w:sz w:val="22"/>
        </w:rPr>
        <w:t xml:space="preserve"> and an mPA of 84.48</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0.22)</w:t>
      </w:r>
      <w:r w:rsidR="007522D4">
        <w:rPr>
          <w:rFonts w:eastAsia="Arial"/>
          <w:color w:val="000000" w:themeColor="text1"/>
          <w:sz w:val="22"/>
        </w:rPr>
        <w:t xml:space="preserve">. </w:t>
      </w:r>
      <w:r w:rsidR="00E05321">
        <w:rPr>
          <w:rFonts w:eastAsia="Arial"/>
          <w:color w:val="000000" w:themeColor="text1"/>
          <w:sz w:val="22"/>
        </w:rPr>
        <w:t>The</w:t>
      </w:r>
      <w:r w:rsidR="007522D4" w:rsidRPr="00F02FA5">
        <w:rPr>
          <w:rFonts w:eastAsia="Arial"/>
          <w:color w:val="000000" w:themeColor="text1"/>
          <w:sz w:val="22"/>
        </w:rPr>
        <w:t xml:space="preserve"> </w:t>
      </w:r>
      <w:r w:rsidR="00E05321">
        <w:rPr>
          <w:rFonts w:eastAsia="Arial"/>
          <w:color w:val="000000" w:themeColor="text1"/>
          <w:sz w:val="22"/>
        </w:rPr>
        <w:t xml:space="preserve">standard deviation </w:t>
      </w:r>
      <w:r w:rsidR="00691132">
        <w:rPr>
          <w:rFonts w:eastAsia="Arial"/>
          <w:color w:val="000000" w:themeColor="text1"/>
          <w:sz w:val="22"/>
        </w:rPr>
        <w:t xml:space="preserve">is lower than other models. it means </w:t>
      </w:r>
      <w:r w:rsidRPr="00F02FA5">
        <w:rPr>
          <w:rFonts w:eastAsia="Arial"/>
          <w:color w:val="000000" w:themeColor="text1"/>
          <w:sz w:val="22"/>
        </w:rPr>
        <w:t>PoFormer's performance is indicative of its robustness and precision in segmenting potholes within the dataset.</w:t>
      </w:r>
    </w:p>
    <w:p w14:paraId="4063116E" w14:textId="77777777" w:rsidR="00EE0A67" w:rsidRPr="007A3A3A" w:rsidRDefault="00EE0A67" w:rsidP="00246A1B">
      <w:pPr>
        <w:widowControl w:val="0"/>
        <w:pBdr>
          <w:top w:val="nil"/>
          <w:left w:val="nil"/>
          <w:bottom w:val="nil"/>
          <w:right w:val="nil"/>
          <w:between w:val="nil"/>
        </w:pBdr>
        <w:spacing w:line="252" w:lineRule="auto"/>
        <w:jc w:val="both"/>
        <w:rPr>
          <w:rFonts w:eastAsia="Arial"/>
          <w:color w:val="000000" w:themeColor="text1"/>
          <w:sz w:val="22"/>
        </w:rPr>
      </w:pPr>
    </w:p>
    <w:p w14:paraId="20F09DAF" w14:textId="133D83C4" w:rsidR="00B12DD5" w:rsidRPr="00E175B0" w:rsidRDefault="00A40A03" w:rsidP="00E175B0">
      <w:pPr>
        <w:widowControl w:val="0"/>
        <w:pBdr>
          <w:top w:val="nil"/>
          <w:left w:val="nil"/>
          <w:bottom w:val="nil"/>
          <w:right w:val="nil"/>
          <w:between w:val="nil"/>
        </w:pBdr>
        <w:spacing w:line="252" w:lineRule="auto"/>
        <w:jc w:val="both"/>
        <w:rPr>
          <w:rFonts w:eastAsia="Arial"/>
          <w:color w:val="000000" w:themeColor="text1"/>
          <w:sz w:val="22"/>
        </w:rPr>
      </w:pPr>
      <w:bookmarkStart w:id="62" w:name="OLE_LINK31"/>
      <w:bookmarkStart w:id="63" w:name="OLE_LINK32"/>
      <w:r w:rsidRPr="007A3A3A">
        <w:rPr>
          <w:rFonts w:eastAsia="Arial"/>
          <w:color w:val="000000" w:themeColor="text1"/>
          <w:sz w:val="22"/>
        </w:rPr>
        <w:t xml:space="preserve">Some visualization of detection results of these deep learning-based models is shown in Figure </w:t>
      </w:r>
      <w:r w:rsidR="004C199E">
        <w:rPr>
          <w:rFonts w:eastAsia="Arial"/>
          <w:color w:val="000000" w:themeColor="text1"/>
          <w:sz w:val="22"/>
        </w:rPr>
        <w:t>7</w:t>
      </w:r>
      <w:r w:rsidRPr="007A3A3A">
        <w:rPr>
          <w:rFonts w:eastAsia="Arial"/>
          <w:color w:val="000000" w:themeColor="text1"/>
          <w:sz w:val="22"/>
        </w:rPr>
        <w:t xml:space="preserve"> to show their segmentation performance.</w:t>
      </w:r>
    </w:p>
    <w:p w14:paraId="456BEE5D" w14:textId="76B688D4" w:rsidR="00E175B0" w:rsidRPr="007A3A3A" w:rsidRDefault="00E175B0" w:rsidP="00DA15D6">
      <w:pPr>
        <w:widowControl w:val="0"/>
        <w:pBdr>
          <w:top w:val="nil"/>
          <w:left w:val="nil"/>
          <w:bottom w:val="nil"/>
          <w:right w:val="nil"/>
          <w:between w:val="nil"/>
        </w:pBdr>
        <w:spacing w:line="252" w:lineRule="auto"/>
        <w:jc w:val="center"/>
        <w:rPr>
          <w:color w:val="000000" w:themeColor="text1"/>
          <w:spacing w:val="-4"/>
        </w:rPr>
      </w:pPr>
      <w:r w:rsidRPr="00E175B0">
        <w:rPr>
          <w:noProof/>
          <w:color w:val="000000" w:themeColor="text1"/>
          <w:spacing w:val="-4"/>
        </w:rPr>
        <w:lastRenderedPageBreak/>
        <w:drawing>
          <wp:inline distT="0" distB="0" distL="0" distR="0" wp14:anchorId="53AC11CB" wp14:editId="1757E2DD">
            <wp:extent cx="4888051" cy="4599992"/>
            <wp:effectExtent l="0" t="0" r="190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896100" cy="4607566"/>
                    </a:xfrm>
                    <a:prstGeom prst="rect">
                      <a:avLst/>
                    </a:prstGeom>
                  </pic:spPr>
                </pic:pic>
              </a:graphicData>
            </a:graphic>
          </wp:inline>
        </w:drawing>
      </w:r>
    </w:p>
    <w:p w14:paraId="52D25594" w14:textId="14F28E64" w:rsidR="004F743E" w:rsidRPr="007A3A3A" w:rsidRDefault="004F743E" w:rsidP="004F743E">
      <w:pPr>
        <w:widowControl w:val="0"/>
        <w:pBdr>
          <w:top w:val="nil"/>
          <w:left w:val="nil"/>
          <w:bottom w:val="nil"/>
          <w:right w:val="nil"/>
          <w:between w:val="nil"/>
        </w:pBdr>
        <w:spacing w:line="252" w:lineRule="auto"/>
        <w:jc w:val="both"/>
        <w:rPr>
          <w:color w:val="000000" w:themeColor="text1"/>
          <w:spacing w:val="-4"/>
        </w:rPr>
      </w:pPr>
      <w:r w:rsidRPr="007A3A3A">
        <w:rPr>
          <w:b/>
          <w:color w:val="000000" w:themeColor="text1"/>
        </w:rPr>
        <w:t xml:space="preserve">Figure </w:t>
      </w:r>
      <w:r w:rsidR="00E175B0">
        <w:rPr>
          <w:b/>
          <w:color w:val="000000" w:themeColor="text1"/>
        </w:rPr>
        <w:t>7</w:t>
      </w:r>
      <w:r w:rsidRPr="007A3A3A">
        <w:rPr>
          <w:b/>
          <w:color w:val="000000" w:themeColor="text1"/>
        </w:rPr>
        <w:t>.</w:t>
      </w:r>
      <w:r w:rsidRPr="007A3A3A">
        <w:rPr>
          <w:color w:val="000000" w:themeColor="text1"/>
        </w:rPr>
        <w:t xml:space="preserve"> The visualization of detection results of compared methods: </w:t>
      </w:r>
      <w:r w:rsidR="005915C7" w:rsidRPr="007A3A3A">
        <w:rPr>
          <w:color w:val="000000" w:themeColor="text1"/>
        </w:rPr>
        <w:t xml:space="preserve">(a) Original Image; (b) Ground Truth; (c) </w:t>
      </w:r>
      <w:bookmarkStart w:id="64" w:name="OLE_LINK18"/>
      <w:bookmarkStart w:id="65" w:name="OLE_LINK19"/>
      <w:r w:rsidR="005915C7" w:rsidRPr="007A3A3A">
        <w:rPr>
          <w:color w:val="000000" w:themeColor="text1"/>
        </w:rPr>
        <w:t>E</w:t>
      </w:r>
      <w:r w:rsidR="00727FC9">
        <w:rPr>
          <w:color w:val="000000" w:themeColor="text1"/>
        </w:rPr>
        <w:t>-N</w:t>
      </w:r>
      <w:r w:rsidR="005915C7" w:rsidRPr="007A3A3A">
        <w:rPr>
          <w:color w:val="000000" w:themeColor="text1"/>
        </w:rPr>
        <w:t>et; (d) FCN; (e) LRASPP; (f) U</w:t>
      </w:r>
      <w:r w:rsidR="00727FC9">
        <w:rPr>
          <w:color w:val="000000" w:themeColor="text1"/>
        </w:rPr>
        <w:t>-N</w:t>
      </w:r>
      <w:r w:rsidR="005915C7" w:rsidRPr="007A3A3A">
        <w:rPr>
          <w:color w:val="000000" w:themeColor="text1"/>
        </w:rPr>
        <w:t>et; (g) AttuNet</w:t>
      </w:r>
      <w:bookmarkEnd w:id="64"/>
      <w:bookmarkEnd w:id="65"/>
      <w:r w:rsidR="005915C7" w:rsidRPr="007A3A3A">
        <w:rPr>
          <w:color w:val="000000" w:themeColor="text1"/>
        </w:rPr>
        <w:t>; (h) Po</w:t>
      </w:r>
      <w:r w:rsidR="005875B9" w:rsidRPr="007A3A3A">
        <w:rPr>
          <w:color w:val="000000" w:themeColor="text1"/>
        </w:rPr>
        <w:t>Former</w:t>
      </w:r>
      <w:r w:rsidR="005915C7" w:rsidRPr="007A3A3A">
        <w:rPr>
          <w:color w:val="000000" w:themeColor="text1"/>
        </w:rPr>
        <w:t>.</w:t>
      </w:r>
    </w:p>
    <w:bookmarkEnd w:id="62"/>
    <w:bookmarkEnd w:id="63"/>
    <w:p w14:paraId="39E449B6" w14:textId="77777777" w:rsidR="00712585" w:rsidRDefault="00712585" w:rsidP="00712585">
      <w:pPr>
        <w:widowControl w:val="0"/>
        <w:pBdr>
          <w:top w:val="nil"/>
          <w:left w:val="nil"/>
          <w:bottom w:val="nil"/>
          <w:right w:val="nil"/>
          <w:between w:val="nil"/>
        </w:pBdr>
        <w:spacing w:line="252" w:lineRule="auto"/>
        <w:jc w:val="both"/>
        <w:rPr>
          <w:color w:val="000000" w:themeColor="text1"/>
          <w:spacing w:val="-4"/>
        </w:rPr>
      </w:pPr>
    </w:p>
    <w:p w14:paraId="75114F3C" w14:textId="636D3E31" w:rsidR="00712585" w:rsidRPr="004C199E" w:rsidRDefault="00712585" w:rsidP="00712585">
      <w:pPr>
        <w:widowControl w:val="0"/>
        <w:pBdr>
          <w:top w:val="nil"/>
          <w:left w:val="nil"/>
          <w:bottom w:val="nil"/>
          <w:right w:val="nil"/>
          <w:between w:val="nil"/>
        </w:pBdr>
        <w:spacing w:line="252" w:lineRule="auto"/>
        <w:jc w:val="both"/>
        <w:rPr>
          <w:color w:val="000000" w:themeColor="text1"/>
          <w:spacing w:val="-4"/>
          <w:sz w:val="22"/>
          <w:szCs w:val="22"/>
        </w:rPr>
      </w:pPr>
      <w:r w:rsidRPr="004C199E">
        <w:rPr>
          <w:color w:val="000000" w:themeColor="text1"/>
          <w:spacing w:val="-4"/>
          <w:sz w:val="22"/>
          <w:szCs w:val="22"/>
        </w:rPr>
        <w:t xml:space="preserve">As we can see from </w:t>
      </w:r>
      <w:r w:rsidRPr="004C199E">
        <w:rPr>
          <w:rFonts w:hint="eastAsia"/>
          <w:color w:val="000000" w:themeColor="text1"/>
          <w:spacing w:val="-4"/>
          <w:sz w:val="22"/>
          <w:szCs w:val="22"/>
          <w:lang w:eastAsia="zh-CN"/>
        </w:rPr>
        <w:t>F</w:t>
      </w:r>
      <w:r w:rsidRPr="004C199E">
        <w:rPr>
          <w:color w:val="000000" w:themeColor="text1"/>
          <w:spacing w:val="-4"/>
          <w:sz w:val="22"/>
          <w:szCs w:val="22"/>
        </w:rPr>
        <w:t>igure 7, it is discernible that the FCN and U-Net models exhibit discontinuities in segmentation, particularly highlighted within the regions enclosed by red circles. These areas demonstrate a lack of alignment with the ground truth, with the models producing fragmented segmentations. The green-circled instances in the fifth row bring to light the limitations of E-Net, which omits smaller potholes</w:t>
      </w:r>
      <w:r w:rsidR="001A4596">
        <w:rPr>
          <w:color w:val="000000" w:themeColor="text1"/>
          <w:spacing w:val="-4"/>
          <w:sz w:val="22"/>
          <w:szCs w:val="22"/>
        </w:rPr>
        <w:t>. Although the F</w:t>
      </w:r>
      <w:r w:rsidR="001A4596" w:rsidRPr="004F182D">
        <w:rPr>
          <w:color w:val="000000" w:themeColor="text1"/>
          <w:spacing w:val="-4"/>
          <w:sz w:val="22"/>
          <w:szCs w:val="22"/>
          <w:vertAlign w:val="subscript"/>
        </w:rPr>
        <w:t>1</w:t>
      </w:r>
      <w:r w:rsidR="001A4596">
        <w:rPr>
          <w:color w:val="000000" w:themeColor="text1"/>
          <w:spacing w:val="-4"/>
          <w:sz w:val="22"/>
          <w:szCs w:val="22"/>
        </w:rPr>
        <w:t xml:space="preserve"> score of LRASPP is pretty close to the PoFormer, the recall value is not as high as prediction results from PoFormer. That means the LRASPP tends to </w:t>
      </w:r>
      <w:r w:rsidR="001A4596" w:rsidRPr="004C199E">
        <w:rPr>
          <w:color w:val="000000" w:themeColor="text1"/>
          <w:spacing w:val="-4"/>
          <w:sz w:val="22"/>
          <w:szCs w:val="22"/>
        </w:rPr>
        <w:t>erroneously classify background pixels as potholes</w:t>
      </w:r>
      <w:r w:rsidR="001A4596">
        <w:rPr>
          <w:color w:val="000000" w:themeColor="text1"/>
          <w:spacing w:val="-4"/>
          <w:sz w:val="22"/>
          <w:szCs w:val="22"/>
        </w:rPr>
        <w:t xml:space="preserve"> as we can see the green circle in the (e) column. the predicted pothole area in LRASPP is 58.7% larger than the ground truth while for the PoFormer, this value is just about 6.9%. </w:t>
      </w:r>
      <w:r w:rsidRPr="004C199E">
        <w:rPr>
          <w:color w:val="000000" w:themeColor="text1"/>
          <w:spacing w:val="-4"/>
          <w:sz w:val="22"/>
          <w:szCs w:val="22"/>
        </w:rPr>
        <w:t>The segments marked by yellow circles accentuate the propensity of both FCN and U-Net to engage in over-segmentation, misclassifying background areas as potholes, whereas E-Net tends towards under-segmentation, failing to encapsulate entire pothole regions.</w:t>
      </w:r>
      <w:r w:rsidR="001A4596">
        <w:rPr>
          <w:color w:val="000000" w:themeColor="text1"/>
          <w:spacing w:val="-4"/>
          <w:sz w:val="22"/>
          <w:szCs w:val="22"/>
        </w:rPr>
        <w:t xml:space="preserve"> </w:t>
      </w:r>
      <w:r w:rsidRPr="004C199E">
        <w:rPr>
          <w:color w:val="000000" w:themeColor="text1"/>
          <w:spacing w:val="-4"/>
          <w:sz w:val="22"/>
          <w:szCs w:val="22"/>
        </w:rPr>
        <w:t>The visual comparison robustly illustrates the divergence in model performance, with PoFormer’s segmented outputs demonstrating remarkable concordance with the ground truth. This fidelity suggests that PoFormer outstrips the comparative models in discerning the nuanced features of potholes, thereby substantiating its superior segmentation capabilities.</w:t>
      </w:r>
    </w:p>
    <w:p w14:paraId="0A973D9B" w14:textId="77777777" w:rsidR="00712585" w:rsidRPr="007A3A3A" w:rsidRDefault="00712585" w:rsidP="002D1B72">
      <w:pPr>
        <w:widowControl w:val="0"/>
        <w:pBdr>
          <w:top w:val="nil"/>
          <w:left w:val="nil"/>
          <w:bottom w:val="nil"/>
          <w:right w:val="nil"/>
          <w:between w:val="nil"/>
        </w:pBdr>
        <w:spacing w:line="252" w:lineRule="auto"/>
        <w:jc w:val="both"/>
        <w:rPr>
          <w:color w:val="000000" w:themeColor="text1"/>
          <w:spacing w:val="-4"/>
        </w:rPr>
      </w:pPr>
    </w:p>
    <w:p w14:paraId="5B9B0C5E" w14:textId="42EB47E2" w:rsidR="00F14BD6" w:rsidRPr="007A3A3A" w:rsidRDefault="00372D84" w:rsidP="00DF5D73">
      <w:pPr>
        <w:pStyle w:val="Heading1"/>
        <w:rPr>
          <w:lang w:eastAsia="zh-CN"/>
        </w:rPr>
      </w:pPr>
      <w:r w:rsidRPr="007A3A3A">
        <w:t xml:space="preserve">4. </w:t>
      </w:r>
      <w:r w:rsidR="00255560" w:rsidRPr="007A3A3A">
        <w:t>Conclusion</w:t>
      </w:r>
    </w:p>
    <w:p w14:paraId="3C5E84EB" w14:textId="77777777" w:rsidR="00E84526" w:rsidRDefault="009D3FBB" w:rsidP="00410D25">
      <w:pPr>
        <w:pStyle w:val="NormalWeb"/>
        <w:jc w:val="both"/>
        <w:rPr>
          <w:rFonts w:eastAsia="Arial"/>
          <w:color w:val="000000" w:themeColor="text1"/>
          <w:sz w:val="22"/>
        </w:rPr>
      </w:pPr>
      <w:r>
        <w:rPr>
          <w:rFonts w:eastAsia="Arial"/>
          <w:color w:val="000000" w:themeColor="text1"/>
          <w:sz w:val="22"/>
        </w:rPr>
        <w:t>In this work, a</w:t>
      </w:r>
      <w:r w:rsidRPr="00F14BD6">
        <w:rPr>
          <w:rFonts w:eastAsia="Arial"/>
          <w:color w:val="000000" w:themeColor="text1"/>
          <w:sz w:val="22"/>
        </w:rPr>
        <w:t xml:space="preserve"> </w:t>
      </w:r>
      <w:r w:rsidRPr="007A3A3A">
        <w:rPr>
          <w:rFonts w:eastAsia="Arial"/>
          <w:color w:val="000000" w:themeColor="text1"/>
          <w:sz w:val="22"/>
        </w:rPr>
        <w:t>Transformer</w:t>
      </w:r>
      <w:r>
        <w:rPr>
          <w:rFonts w:eastAsia="Arial"/>
          <w:color w:val="000000" w:themeColor="text1"/>
          <w:sz w:val="22"/>
        </w:rPr>
        <w:t>-CNN</w:t>
      </w:r>
      <w:r w:rsidRPr="007A3A3A">
        <w:rPr>
          <w:rFonts w:eastAsia="Arial"/>
          <w:color w:val="000000" w:themeColor="text1"/>
          <w:sz w:val="22"/>
        </w:rPr>
        <w:t xml:space="preserve"> </w:t>
      </w:r>
      <w:r w:rsidRPr="00F14BD6">
        <w:rPr>
          <w:rFonts w:eastAsia="Arial"/>
          <w:color w:val="000000" w:themeColor="text1"/>
          <w:sz w:val="22"/>
        </w:rPr>
        <w:t>hybrid model</w:t>
      </w:r>
      <w:r>
        <w:rPr>
          <w:rFonts w:eastAsia="Arial"/>
          <w:color w:val="000000" w:themeColor="text1"/>
          <w:sz w:val="22"/>
        </w:rPr>
        <w:t xml:space="preserve">, PoFormer, is proposed as an </w:t>
      </w:r>
      <w:r w:rsidRPr="00F14BD6">
        <w:rPr>
          <w:rFonts w:eastAsia="Arial"/>
          <w:color w:val="000000" w:themeColor="text1"/>
          <w:sz w:val="22"/>
        </w:rPr>
        <w:t>effective tool for segmentizing pavement potholes</w:t>
      </w:r>
      <w:r>
        <w:rPr>
          <w:rFonts w:eastAsia="Arial"/>
          <w:color w:val="000000" w:themeColor="text1"/>
          <w:sz w:val="22"/>
        </w:rPr>
        <w:t xml:space="preserve">. It is an encoder-decoder structure </w:t>
      </w:r>
      <w:r w:rsidR="00D22C6F">
        <w:rPr>
          <w:rFonts w:eastAsia="Arial" w:hint="eastAsia"/>
          <w:color w:val="000000" w:themeColor="text1"/>
          <w:sz w:val="22"/>
          <w:lang w:eastAsia="zh-CN"/>
        </w:rPr>
        <w:t>where</w:t>
      </w:r>
      <w:r>
        <w:rPr>
          <w:rFonts w:eastAsia="Arial" w:hint="eastAsia"/>
          <w:color w:val="000000" w:themeColor="text1"/>
          <w:sz w:val="22"/>
          <w:lang w:eastAsia="zh-CN"/>
        </w:rPr>
        <w:t xml:space="preserve"> </w:t>
      </w:r>
      <w:r>
        <w:rPr>
          <w:rFonts w:eastAsia="Arial"/>
          <w:color w:val="000000" w:themeColor="text1"/>
          <w:sz w:val="22"/>
        </w:rPr>
        <w:t xml:space="preserve">Transformer is used as the encoder and a CNN network is utilized as the decoder. </w:t>
      </w:r>
      <w:r w:rsidR="00D22C6F">
        <w:rPr>
          <w:rFonts w:eastAsia="Arial"/>
          <w:color w:val="000000" w:themeColor="text1"/>
          <w:sz w:val="22"/>
        </w:rPr>
        <w:t xml:space="preserve">It can </w:t>
      </w:r>
      <w:r w:rsidR="00D22C6F" w:rsidRPr="00F14BD6">
        <w:rPr>
          <w:rFonts w:eastAsia="Arial"/>
          <w:color w:val="000000" w:themeColor="text1"/>
          <w:sz w:val="22"/>
        </w:rPr>
        <w:t>leverage the strengths of both architectures</w:t>
      </w:r>
      <w:r w:rsidR="00D22C6F">
        <w:rPr>
          <w:rFonts w:eastAsia="Arial"/>
          <w:color w:val="000000" w:themeColor="text1"/>
          <w:sz w:val="22"/>
        </w:rPr>
        <w:t>, utilizing</w:t>
      </w:r>
      <w:r w:rsidR="00D22C6F" w:rsidRPr="00D22C6F">
        <w:rPr>
          <w:rFonts w:eastAsia="Arial"/>
          <w:color w:val="000000" w:themeColor="text1"/>
          <w:sz w:val="22"/>
        </w:rPr>
        <w:t xml:space="preserve"> Transformer to capture long-range dependencies and contextual relationships in data </w:t>
      </w:r>
      <w:r w:rsidR="00D22C6F">
        <w:rPr>
          <w:rFonts w:eastAsia="Arial"/>
          <w:color w:val="000000" w:themeColor="text1"/>
          <w:sz w:val="22"/>
        </w:rPr>
        <w:t>and applying</w:t>
      </w:r>
      <w:r w:rsidR="00D22C6F" w:rsidRPr="00D22C6F">
        <w:rPr>
          <w:rFonts w:eastAsia="Arial"/>
          <w:color w:val="000000" w:themeColor="text1"/>
          <w:sz w:val="22"/>
        </w:rPr>
        <w:t xml:space="preserve"> CNN as the decoder to extract spatial hierarchies of features</w:t>
      </w:r>
      <w:r w:rsidR="00D22C6F">
        <w:rPr>
          <w:rFonts w:eastAsia="Arial"/>
          <w:color w:val="000000" w:themeColor="text1"/>
          <w:sz w:val="22"/>
        </w:rPr>
        <w:t xml:space="preserve">. </w:t>
      </w:r>
      <w:r w:rsidR="00376189">
        <w:rPr>
          <w:rFonts w:eastAsia="Arial"/>
          <w:color w:val="000000" w:themeColor="text1"/>
          <w:sz w:val="22"/>
        </w:rPr>
        <w:t xml:space="preserve">We compared the PoFormer with other art-in-state </w:t>
      </w:r>
      <w:r w:rsidR="00CA458B">
        <w:rPr>
          <w:rFonts w:eastAsia="Arial"/>
          <w:color w:val="000000" w:themeColor="text1"/>
          <w:sz w:val="22"/>
        </w:rPr>
        <w:t>models including U-Net, E-Net, FCN, LRASPP and AttuNet. It shows</w:t>
      </w:r>
      <w:r w:rsidR="00376189" w:rsidRPr="00F14BD6">
        <w:rPr>
          <w:rFonts w:eastAsia="Arial"/>
          <w:color w:val="000000" w:themeColor="text1"/>
          <w:sz w:val="22"/>
        </w:rPr>
        <w:t xml:space="preserve"> that PoFormer achieves superior performance metrics, with a mIoU of 77.23% and a </w:t>
      </w:r>
      <w:r w:rsidR="00376189">
        <w:rPr>
          <w:rFonts w:eastAsia="Arial" w:hint="eastAsia"/>
          <w:color w:val="000000" w:themeColor="text1"/>
          <w:sz w:val="22"/>
          <w:lang w:eastAsia="zh-CN"/>
        </w:rPr>
        <w:t>mPA</w:t>
      </w:r>
      <w:r w:rsidR="00376189">
        <w:rPr>
          <w:rFonts w:eastAsia="Arial"/>
          <w:color w:val="000000" w:themeColor="text1"/>
          <w:sz w:val="22"/>
          <w:lang w:eastAsia="zh-CN"/>
        </w:rPr>
        <w:t xml:space="preserve"> </w:t>
      </w:r>
      <w:r w:rsidR="00376189" w:rsidRPr="00F14BD6">
        <w:rPr>
          <w:rFonts w:eastAsia="Arial"/>
          <w:color w:val="000000" w:themeColor="text1"/>
          <w:sz w:val="22"/>
        </w:rPr>
        <w:t xml:space="preserve">of 84.48%. </w:t>
      </w:r>
      <w:r w:rsidR="00376189" w:rsidRPr="00F14BD6">
        <w:rPr>
          <w:rFonts w:eastAsia="Arial"/>
          <w:color w:val="000000" w:themeColor="text1"/>
          <w:sz w:val="22"/>
        </w:rPr>
        <w:lastRenderedPageBreak/>
        <w:t>These results substantiate the model's capability to accurately segment potholes, which is essential for the development of intelligent transportation systems and infrastructure maintenance.</w:t>
      </w:r>
      <w:r w:rsidR="00023AF1">
        <w:rPr>
          <w:rFonts w:eastAsia="Arial"/>
          <w:color w:val="000000" w:themeColor="text1"/>
          <w:sz w:val="22"/>
        </w:rPr>
        <w:t xml:space="preserve"> </w:t>
      </w:r>
    </w:p>
    <w:p w14:paraId="33A4E457" w14:textId="5E82009E" w:rsidR="005A2E34" w:rsidRDefault="00023AF1" w:rsidP="00410D25">
      <w:pPr>
        <w:pStyle w:val="NormalWeb"/>
        <w:jc w:val="both"/>
        <w:rPr>
          <w:rFonts w:eastAsia="Arial"/>
          <w:color w:val="000000" w:themeColor="text1"/>
          <w:sz w:val="22"/>
          <w:lang w:eastAsia="zh-CN"/>
        </w:rPr>
      </w:pPr>
      <w:r>
        <w:rPr>
          <w:rFonts w:eastAsia="Arial"/>
          <w:color w:val="000000" w:themeColor="text1"/>
          <w:sz w:val="22"/>
          <w:lang w:eastAsia="zh-CN"/>
        </w:rPr>
        <w:t xml:space="preserve">Besides, </w:t>
      </w:r>
      <w:r>
        <w:rPr>
          <w:rFonts w:eastAsia="Arial"/>
          <w:color w:val="000000" w:themeColor="text1"/>
          <w:sz w:val="22"/>
        </w:rPr>
        <w:t>a</w:t>
      </w:r>
      <w:r w:rsidR="00307641">
        <w:rPr>
          <w:rFonts w:eastAsia="Arial"/>
          <w:color w:val="000000" w:themeColor="text1"/>
          <w:sz w:val="22"/>
        </w:rPr>
        <w:t xml:space="preserve"> heterogeneous dataset contains various resolution of pothole images are </w:t>
      </w:r>
      <w:r>
        <w:rPr>
          <w:rFonts w:eastAsia="Arial"/>
          <w:color w:val="000000" w:themeColor="text1"/>
          <w:sz w:val="22"/>
        </w:rPr>
        <w:t xml:space="preserve">collected </w:t>
      </w:r>
      <w:r w:rsidR="00307641">
        <w:rPr>
          <w:rFonts w:eastAsia="Arial"/>
          <w:color w:val="000000" w:themeColor="text1"/>
          <w:sz w:val="22"/>
        </w:rPr>
        <w:t xml:space="preserve">in this work and posted on the GitHub, which can be used as a benchmark dataset to evaluate the upcoming models designed for pothole segmentation tasks. </w:t>
      </w:r>
      <w:r w:rsidR="002F160E">
        <w:rPr>
          <w:rFonts w:eastAsia="Arial"/>
          <w:color w:val="000000" w:themeColor="text1"/>
          <w:sz w:val="22"/>
        </w:rPr>
        <w:t xml:space="preserve">It can contribute to the society of pavement defects segmentation. </w:t>
      </w:r>
    </w:p>
    <w:p w14:paraId="6C1C5ED7" w14:textId="5F106E3B" w:rsidR="00410D25" w:rsidRPr="007A3A3A" w:rsidRDefault="00F14BD6" w:rsidP="00410D25">
      <w:pPr>
        <w:pStyle w:val="NormalWeb"/>
        <w:jc w:val="both"/>
        <w:rPr>
          <w:rFonts w:eastAsia="Arial"/>
          <w:color w:val="000000" w:themeColor="text1"/>
          <w:sz w:val="22"/>
          <w:lang w:eastAsia="zh-CN"/>
        </w:rPr>
      </w:pPr>
      <w:r w:rsidRPr="00F14BD6">
        <w:rPr>
          <w:rFonts w:eastAsia="Arial"/>
          <w:color w:val="000000" w:themeColor="text1"/>
          <w:sz w:val="22"/>
        </w:rPr>
        <w:t>Future research directions include optimizing the model's computational efficiency and extending its application to other pavement distress types such as cracks. The findings of this study provide a foundation for the advancement of automated pavement condition assessment techniques, with the potential to significantly impact the field of transportation infrastructure management.</w:t>
      </w:r>
      <w:r w:rsidR="00410D25">
        <w:rPr>
          <w:rFonts w:eastAsia="Arial"/>
          <w:color w:val="000000" w:themeColor="text1"/>
          <w:sz w:val="22"/>
        </w:rPr>
        <w:t xml:space="preserve"> </w:t>
      </w:r>
      <w:r w:rsidR="00410D25" w:rsidRPr="007A3A3A">
        <w:rPr>
          <w:rFonts w:eastAsia="Arial"/>
          <w:color w:val="000000" w:themeColor="text1"/>
          <w:sz w:val="22"/>
        </w:rPr>
        <w:t>The contributions of this research extend beyond pothole segmentation. The integration of transformers into pavement analysis tasks opens up new avenues for advanced computer vision techniques in transportation infrastructure management. The insights gained from this study can inform future developments in automated road condition assessment, maintenance planning, and resource optimization.</w:t>
      </w:r>
      <w:r w:rsidR="008B2B29" w:rsidRPr="008B2B29">
        <w:rPr>
          <w:rFonts w:eastAsia="Arial"/>
          <w:color w:val="000000" w:themeColor="text1"/>
          <w:sz w:val="22"/>
        </w:rPr>
        <w:t xml:space="preserve"> </w:t>
      </w:r>
    </w:p>
    <w:p w14:paraId="5FD6C246" w14:textId="176F5B2A" w:rsidR="00553C22" w:rsidRPr="007A3A3A" w:rsidRDefault="00553C22" w:rsidP="00C558C5">
      <w:pPr>
        <w:widowControl w:val="0"/>
        <w:pBdr>
          <w:top w:val="nil"/>
          <w:left w:val="nil"/>
          <w:bottom w:val="nil"/>
          <w:right w:val="nil"/>
          <w:between w:val="nil"/>
        </w:pBdr>
        <w:spacing w:line="252" w:lineRule="auto"/>
        <w:ind w:firstLine="202"/>
        <w:jc w:val="both"/>
        <w:rPr>
          <w:rFonts w:eastAsia="Arial"/>
          <w:color w:val="000000" w:themeColor="text1"/>
          <w:sz w:val="22"/>
        </w:rPr>
      </w:pPr>
    </w:p>
    <w:p w14:paraId="65D3FBF6" w14:textId="77777777" w:rsidR="00255560" w:rsidRPr="007A3A3A" w:rsidRDefault="00255560" w:rsidP="00255560">
      <w:pPr>
        <w:keepNext/>
        <w:pBdr>
          <w:top w:val="nil"/>
          <w:left w:val="nil"/>
          <w:bottom w:val="nil"/>
          <w:right w:val="nil"/>
          <w:between w:val="nil"/>
        </w:pBdr>
        <w:spacing w:before="240" w:after="80"/>
        <w:jc w:val="center"/>
        <w:rPr>
          <w:color w:val="000000" w:themeColor="text1"/>
          <w:sz w:val="16"/>
          <w:szCs w:val="16"/>
        </w:rPr>
      </w:pPr>
      <w:r w:rsidRPr="007A3A3A">
        <w:rPr>
          <w:smallCaps/>
          <w:color w:val="000000" w:themeColor="text1"/>
        </w:rPr>
        <w:t>References</w:t>
      </w:r>
    </w:p>
    <w:p w14:paraId="7C9972D9" w14:textId="77777777" w:rsidR="00EC348A" w:rsidRPr="00EC348A" w:rsidRDefault="00255560" w:rsidP="00EC348A">
      <w:pPr>
        <w:pStyle w:val="EndNoteBibliography"/>
        <w:ind w:left="720" w:hanging="720"/>
        <w:rPr>
          <w:noProof/>
        </w:rPr>
      </w:pPr>
      <w:r w:rsidRPr="007A3A3A">
        <w:rPr>
          <w:color w:val="000000" w:themeColor="text1"/>
          <w:sz w:val="16"/>
          <w:szCs w:val="16"/>
        </w:rPr>
        <w:fldChar w:fldCharType="begin"/>
      </w:r>
      <w:r w:rsidRPr="007A3A3A">
        <w:rPr>
          <w:color w:val="000000" w:themeColor="text1"/>
          <w:sz w:val="16"/>
          <w:szCs w:val="16"/>
        </w:rPr>
        <w:instrText xml:space="preserve"> ADDIN EN.REFLIST </w:instrText>
      </w:r>
      <w:r w:rsidRPr="007A3A3A">
        <w:rPr>
          <w:color w:val="000000" w:themeColor="text1"/>
          <w:sz w:val="16"/>
          <w:szCs w:val="16"/>
        </w:rPr>
        <w:fldChar w:fldCharType="separate"/>
      </w:r>
      <w:r w:rsidR="00EC348A" w:rsidRPr="00EC348A">
        <w:rPr>
          <w:noProof/>
        </w:rPr>
        <w:t>[1]</w:t>
      </w:r>
      <w:r w:rsidR="00EC348A" w:rsidRPr="00EC348A">
        <w:rPr>
          <w:noProof/>
        </w:rPr>
        <w:tab/>
        <w:t xml:space="preserve">T. Kim and S.-K. Ryu, "Review and analysis of pothole detection methods," </w:t>
      </w:r>
      <w:r w:rsidR="00EC348A" w:rsidRPr="00EC348A">
        <w:rPr>
          <w:i/>
          <w:noProof/>
        </w:rPr>
        <w:t xml:space="preserve">Journal of Emerging Trends in Computing and Information Sciences, </w:t>
      </w:r>
      <w:r w:rsidR="00EC348A" w:rsidRPr="00EC348A">
        <w:rPr>
          <w:noProof/>
        </w:rPr>
        <w:t>vol. 5, no. 8, pp. 603-608, 2014.</w:t>
      </w:r>
    </w:p>
    <w:p w14:paraId="5F1279FF" w14:textId="77777777" w:rsidR="00EC348A" w:rsidRPr="00EC348A" w:rsidRDefault="00EC348A" w:rsidP="00EC348A">
      <w:pPr>
        <w:pStyle w:val="EndNoteBibliography"/>
        <w:ind w:left="720" w:hanging="720"/>
        <w:rPr>
          <w:noProof/>
        </w:rPr>
      </w:pPr>
      <w:r w:rsidRPr="00EC348A">
        <w:rPr>
          <w:noProof/>
        </w:rPr>
        <w:t>[2]</w:t>
      </w:r>
      <w:r w:rsidRPr="00EC348A">
        <w:rPr>
          <w:noProof/>
        </w:rPr>
        <w:tab/>
        <w:t xml:space="preserve">A. Dhiman and R. Klette, "Pothole detection using computer vision and learning," </w:t>
      </w:r>
      <w:r w:rsidRPr="00EC348A">
        <w:rPr>
          <w:i/>
          <w:noProof/>
        </w:rPr>
        <w:t xml:space="preserve">IEEE Transactions on Intelligent Transportation Systems, </w:t>
      </w:r>
      <w:r w:rsidRPr="00EC348A">
        <w:rPr>
          <w:noProof/>
        </w:rPr>
        <w:t>vol. 21, no. 8, pp. 3536-3550, 2019.</w:t>
      </w:r>
    </w:p>
    <w:p w14:paraId="19907994" w14:textId="77777777" w:rsidR="00EC348A" w:rsidRPr="00EC348A" w:rsidRDefault="00EC348A" w:rsidP="00EC348A">
      <w:pPr>
        <w:pStyle w:val="EndNoteBibliography"/>
        <w:ind w:left="720" w:hanging="720"/>
        <w:rPr>
          <w:noProof/>
        </w:rPr>
      </w:pPr>
      <w:r w:rsidRPr="00EC348A">
        <w:rPr>
          <w:noProof/>
        </w:rPr>
        <w:t>[3]</w:t>
      </w:r>
      <w:r w:rsidRPr="00EC348A">
        <w:rPr>
          <w:noProof/>
        </w:rPr>
        <w:tab/>
        <w:t xml:space="preserve">J. Guan, X. Yang, L. Ding, X. Cheng, V. C. Lee, and C. Jin, "Automated pixel-level pavement distress detection based on stereo vision and deep learning," </w:t>
      </w:r>
      <w:r w:rsidRPr="00EC348A">
        <w:rPr>
          <w:i/>
          <w:noProof/>
        </w:rPr>
        <w:t xml:space="preserve">Automation in Construction, </w:t>
      </w:r>
      <w:r w:rsidRPr="00EC348A">
        <w:rPr>
          <w:noProof/>
        </w:rPr>
        <w:t>vol. 129, p. 103788, 2021.</w:t>
      </w:r>
    </w:p>
    <w:p w14:paraId="01766A0E" w14:textId="77777777" w:rsidR="00EC348A" w:rsidRPr="00EC348A" w:rsidRDefault="00EC348A" w:rsidP="00EC348A">
      <w:pPr>
        <w:pStyle w:val="EndNoteBibliography"/>
        <w:ind w:left="720" w:hanging="720"/>
        <w:rPr>
          <w:noProof/>
        </w:rPr>
      </w:pPr>
      <w:r w:rsidRPr="00EC348A">
        <w:rPr>
          <w:noProof/>
        </w:rPr>
        <w:t>[4]</w:t>
      </w:r>
      <w:r w:rsidRPr="00EC348A">
        <w:rPr>
          <w:noProof/>
        </w:rPr>
        <w:tab/>
        <w:t>N. Wang</w:t>
      </w:r>
      <w:r w:rsidRPr="00EC348A">
        <w:rPr>
          <w:i/>
          <w:noProof/>
        </w:rPr>
        <w:t xml:space="preserve"> et al.</w:t>
      </w:r>
      <w:r w:rsidRPr="00EC348A">
        <w:rPr>
          <w:noProof/>
        </w:rPr>
        <w:t xml:space="preserve">, "3D reconstruction and segmentation system for pavement potholes based on improved structure-from-motion (SFM) and deep learning," </w:t>
      </w:r>
      <w:r w:rsidRPr="00EC348A">
        <w:rPr>
          <w:i/>
          <w:noProof/>
        </w:rPr>
        <w:t xml:space="preserve">Construction and Building Materials, </w:t>
      </w:r>
      <w:r w:rsidRPr="00EC348A">
        <w:rPr>
          <w:noProof/>
        </w:rPr>
        <w:t>vol. 398, p. 132499, 2023.</w:t>
      </w:r>
    </w:p>
    <w:p w14:paraId="4A4AB8E2" w14:textId="77777777" w:rsidR="00EC348A" w:rsidRPr="00EC348A" w:rsidRDefault="00EC348A" w:rsidP="00EC348A">
      <w:pPr>
        <w:pStyle w:val="EndNoteBibliography"/>
        <w:ind w:left="720" w:hanging="720"/>
        <w:rPr>
          <w:noProof/>
        </w:rPr>
      </w:pPr>
      <w:r w:rsidRPr="00EC348A">
        <w:rPr>
          <w:noProof/>
        </w:rPr>
        <w:t>[5]</w:t>
      </w:r>
      <w:r w:rsidRPr="00EC348A">
        <w:rPr>
          <w:noProof/>
        </w:rPr>
        <w:tab/>
        <w:t xml:space="preserve">S.-Y. Lee, T. H. M. Le, and Y.-M. Kim, "Prediction and detection of potholes in urban roads: Machine learning and deep learning based image segmentation approaches," </w:t>
      </w:r>
      <w:r w:rsidRPr="00EC348A">
        <w:rPr>
          <w:i/>
          <w:noProof/>
        </w:rPr>
        <w:t xml:space="preserve">Developments in the Built Environment, </w:t>
      </w:r>
      <w:r w:rsidRPr="00EC348A">
        <w:rPr>
          <w:noProof/>
        </w:rPr>
        <w:t>vol. 13, p. 100109, 2023.</w:t>
      </w:r>
    </w:p>
    <w:p w14:paraId="2F29957E" w14:textId="77777777" w:rsidR="00EC348A" w:rsidRPr="00EC348A" w:rsidRDefault="00EC348A" w:rsidP="00EC348A">
      <w:pPr>
        <w:pStyle w:val="EndNoteBibliography"/>
        <w:ind w:left="720" w:hanging="720"/>
        <w:rPr>
          <w:noProof/>
        </w:rPr>
      </w:pPr>
      <w:r w:rsidRPr="00EC348A">
        <w:rPr>
          <w:noProof/>
        </w:rPr>
        <w:t>[6]</w:t>
      </w:r>
      <w:r w:rsidRPr="00EC348A">
        <w:rPr>
          <w:noProof/>
        </w:rPr>
        <w:tab/>
        <w:t xml:space="preserve">X. Xiong, Y. Tan, J. Hu, X. Hong, and J. Tang, "Evaluation of Asphalt Pavement Internal Distresses Using Three-Dimensional Ground-Penetrating Radar," </w:t>
      </w:r>
      <w:r w:rsidRPr="00EC348A">
        <w:rPr>
          <w:i/>
          <w:noProof/>
        </w:rPr>
        <w:t xml:space="preserve">International Journal of Pavement Research and Technology, </w:t>
      </w:r>
      <w:r w:rsidRPr="00EC348A">
        <w:rPr>
          <w:noProof/>
        </w:rPr>
        <w:t>pp. 1-12, 2024.</w:t>
      </w:r>
    </w:p>
    <w:p w14:paraId="06C96F7A" w14:textId="77777777" w:rsidR="00EC348A" w:rsidRPr="00EC348A" w:rsidRDefault="00EC348A" w:rsidP="00EC348A">
      <w:pPr>
        <w:pStyle w:val="EndNoteBibliography"/>
        <w:ind w:left="720" w:hanging="720"/>
        <w:rPr>
          <w:noProof/>
        </w:rPr>
      </w:pPr>
      <w:r w:rsidRPr="00EC348A">
        <w:rPr>
          <w:noProof/>
        </w:rPr>
        <w:t>[7]</w:t>
      </w:r>
      <w:r w:rsidRPr="00EC348A">
        <w:rPr>
          <w:noProof/>
        </w:rPr>
        <w:tab/>
        <w:t xml:space="preserve">R. Ravi, A. Habib, and D. Bullock, "Pothole mapping and patching quantity estimates using lidar-based mobile mapping systems," </w:t>
      </w:r>
      <w:r w:rsidRPr="00EC348A">
        <w:rPr>
          <w:i/>
          <w:noProof/>
        </w:rPr>
        <w:t xml:space="preserve">Transportation Research Record, </w:t>
      </w:r>
      <w:r w:rsidRPr="00EC348A">
        <w:rPr>
          <w:noProof/>
        </w:rPr>
        <w:t>vol. 2674, no. 9, pp. 124-134, 2020.</w:t>
      </w:r>
    </w:p>
    <w:p w14:paraId="1D26B5A3" w14:textId="77777777" w:rsidR="00EC348A" w:rsidRPr="00EC348A" w:rsidRDefault="00EC348A" w:rsidP="00EC348A">
      <w:pPr>
        <w:pStyle w:val="EndNoteBibliography"/>
        <w:ind w:left="720" w:hanging="720"/>
        <w:rPr>
          <w:noProof/>
        </w:rPr>
      </w:pPr>
      <w:r w:rsidRPr="00EC348A">
        <w:rPr>
          <w:noProof/>
        </w:rPr>
        <w:t>[8]</w:t>
      </w:r>
      <w:r w:rsidRPr="00EC348A">
        <w:rPr>
          <w:noProof/>
        </w:rPr>
        <w:tab/>
        <w:t xml:space="preserve">Y. K. Cho, T. Bode, J. Song, and J.-H. Jeong, "Thermography-driven distress prediction from hot mix asphalt road paving construction," </w:t>
      </w:r>
      <w:r w:rsidRPr="00EC348A">
        <w:rPr>
          <w:i/>
          <w:noProof/>
        </w:rPr>
        <w:t xml:space="preserve">Journal of construction engineering and management, </w:t>
      </w:r>
      <w:r w:rsidRPr="00EC348A">
        <w:rPr>
          <w:noProof/>
        </w:rPr>
        <w:t>vol. 138, no. 2, pp. 206-214, 2012.</w:t>
      </w:r>
    </w:p>
    <w:p w14:paraId="159049D9" w14:textId="77777777" w:rsidR="00EC348A" w:rsidRPr="00EC348A" w:rsidRDefault="00EC348A" w:rsidP="00EC348A">
      <w:pPr>
        <w:pStyle w:val="EndNoteBibliography"/>
        <w:ind w:left="720" w:hanging="720"/>
        <w:rPr>
          <w:noProof/>
        </w:rPr>
      </w:pPr>
      <w:r w:rsidRPr="00EC348A">
        <w:rPr>
          <w:noProof/>
        </w:rPr>
        <w:t>[9]</w:t>
      </w:r>
      <w:r w:rsidRPr="00EC348A">
        <w:rPr>
          <w:noProof/>
        </w:rPr>
        <w:tab/>
        <w:t xml:space="preserve">T. Zhang, M. A. Rahman, A. Peterson, and Y. Lu, "Novel Damage Index-Based Rapid Evaluation of Civil Infrastructure Subsurface Defects Using Thermography Analytics," </w:t>
      </w:r>
      <w:r w:rsidRPr="00EC348A">
        <w:rPr>
          <w:i/>
          <w:noProof/>
        </w:rPr>
        <w:t xml:space="preserve">Infrastructures, </w:t>
      </w:r>
      <w:r w:rsidRPr="00EC348A">
        <w:rPr>
          <w:noProof/>
        </w:rPr>
        <w:t>vol. 7, no. 4, p. 55, 2022.</w:t>
      </w:r>
    </w:p>
    <w:p w14:paraId="120C9330" w14:textId="77777777" w:rsidR="00EC348A" w:rsidRPr="00EC348A" w:rsidRDefault="00EC348A" w:rsidP="00EC348A">
      <w:pPr>
        <w:pStyle w:val="EndNoteBibliography"/>
        <w:ind w:left="720" w:hanging="720"/>
        <w:rPr>
          <w:noProof/>
        </w:rPr>
      </w:pPr>
      <w:r w:rsidRPr="00EC348A">
        <w:rPr>
          <w:noProof/>
        </w:rPr>
        <w:t>[10]</w:t>
      </w:r>
      <w:r w:rsidRPr="00EC348A">
        <w:rPr>
          <w:noProof/>
        </w:rPr>
        <w:tab/>
        <w:t xml:space="preserve">A. Wang, H. Lang, Z. Chen, Y. Peng, S. Ding, and J. J. Lu, "The Two-Step Method of Pavement Pothole and Raveling Detection and Segmentation Based on Deep Learning," </w:t>
      </w:r>
      <w:r w:rsidRPr="00EC348A">
        <w:rPr>
          <w:i/>
          <w:noProof/>
        </w:rPr>
        <w:t xml:space="preserve">IEEE Transactions on Intelligent Transportation Systems, </w:t>
      </w:r>
      <w:r w:rsidRPr="00EC348A">
        <w:rPr>
          <w:noProof/>
        </w:rPr>
        <w:t>2024.</w:t>
      </w:r>
    </w:p>
    <w:p w14:paraId="71411DF5" w14:textId="77777777" w:rsidR="00EC348A" w:rsidRPr="00EC348A" w:rsidRDefault="00EC348A" w:rsidP="00EC348A">
      <w:pPr>
        <w:pStyle w:val="EndNoteBibliography"/>
        <w:ind w:left="720" w:hanging="720"/>
        <w:rPr>
          <w:noProof/>
        </w:rPr>
      </w:pPr>
      <w:r w:rsidRPr="00EC348A">
        <w:rPr>
          <w:noProof/>
        </w:rPr>
        <w:t>[11]</w:t>
      </w:r>
      <w:r w:rsidRPr="00EC348A">
        <w:rPr>
          <w:noProof/>
        </w:rPr>
        <w:tab/>
        <w:t xml:space="preserve"> R. Fan, H. Wang, M. J. Bocus, and M. Liu, "We learn better road pothole detection: from attention aggregation to adversarial domain adaptation," in </w:t>
      </w:r>
      <w:r w:rsidRPr="00EC348A">
        <w:rPr>
          <w:i/>
          <w:noProof/>
        </w:rPr>
        <w:t>Computer Vision–ECCV 2020 Workshops: Glasgow, UK, August 23–28, 2020, Proceedings, Part IV 16</w:t>
      </w:r>
      <w:r w:rsidRPr="00EC348A">
        <w:rPr>
          <w:noProof/>
        </w:rPr>
        <w:t xml:space="preserve">, 2020: Springer, pp. 285-300. </w:t>
      </w:r>
    </w:p>
    <w:p w14:paraId="2399E01B" w14:textId="77777777" w:rsidR="00EC348A" w:rsidRPr="00EC348A" w:rsidRDefault="00EC348A" w:rsidP="00EC348A">
      <w:pPr>
        <w:pStyle w:val="EndNoteBibliography"/>
        <w:ind w:left="720" w:hanging="720"/>
        <w:rPr>
          <w:noProof/>
        </w:rPr>
      </w:pPr>
      <w:r w:rsidRPr="00EC348A">
        <w:rPr>
          <w:noProof/>
        </w:rPr>
        <w:t>[12]</w:t>
      </w:r>
      <w:r w:rsidRPr="00EC348A">
        <w:rPr>
          <w:noProof/>
        </w:rPr>
        <w:tab/>
        <w:t xml:space="preserve">S. Mathavan, K. Kamal, and M. Rahman, "A review of three-dimensional imaging technologies for pavement distress detection and measurements," </w:t>
      </w:r>
      <w:r w:rsidRPr="00EC348A">
        <w:rPr>
          <w:i/>
          <w:noProof/>
        </w:rPr>
        <w:t xml:space="preserve">IEEE Transactions on Intelligent Transportation Systems, </w:t>
      </w:r>
      <w:r w:rsidRPr="00EC348A">
        <w:rPr>
          <w:noProof/>
        </w:rPr>
        <w:t>vol. 16, no. 5, pp. 2353-2362, 2015.</w:t>
      </w:r>
    </w:p>
    <w:p w14:paraId="531814B5" w14:textId="77777777" w:rsidR="00EC348A" w:rsidRPr="00EC348A" w:rsidRDefault="00EC348A" w:rsidP="00EC348A">
      <w:pPr>
        <w:pStyle w:val="EndNoteBibliography"/>
        <w:ind w:left="720" w:hanging="720"/>
        <w:rPr>
          <w:noProof/>
        </w:rPr>
      </w:pPr>
      <w:r w:rsidRPr="00EC348A">
        <w:rPr>
          <w:noProof/>
        </w:rPr>
        <w:t>[13]</w:t>
      </w:r>
      <w:r w:rsidRPr="00EC348A">
        <w:rPr>
          <w:noProof/>
        </w:rPr>
        <w:tab/>
        <w:t xml:space="preserve"> E. Buza, S. Omanovic, and A. Huseinovic, "Pothole detection with image processing and spectral clustering," in </w:t>
      </w:r>
      <w:r w:rsidRPr="00EC348A">
        <w:rPr>
          <w:i/>
          <w:noProof/>
        </w:rPr>
        <w:t>Proceedings of the 2nd International Conference on Information Technology and Computer Networks</w:t>
      </w:r>
      <w:r w:rsidRPr="00EC348A">
        <w:rPr>
          <w:noProof/>
        </w:rPr>
        <w:t xml:space="preserve">, 2013, vol. 810, p. 4853. </w:t>
      </w:r>
    </w:p>
    <w:p w14:paraId="56E931CC" w14:textId="77777777" w:rsidR="00EC348A" w:rsidRPr="00EC348A" w:rsidRDefault="00EC348A" w:rsidP="00EC348A">
      <w:pPr>
        <w:pStyle w:val="EndNoteBibliography"/>
        <w:ind w:left="720" w:hanging="720"/>
        <w:rPr>
          <w:noProof/>
        </w:rPr>
      </w:pPr>
      <w:r w:rsidRPr="00EC348A">
        <w:rPr>
          <w:noProof/>
        </w:rPr>
        <w:t>[14]</w:t>
      </w:r>
      <w:r w:rsidRPr="00EC348A">
        <w:rPr>
          <w:noProof/>
        </w:rPr>
        <w:tab/>
        <w:t xml:space="preserve">C. Koch and I. Brilakis, "Pothole detection in asphalt pavement images," </w:t>
      </w:r>
      <w:r w:rsidRPr="00EC348A">
        <w:rPr>
          <w:i/>
          <w:noProof/>
        </w:rPr>
        <w:t xml:space="preserve">Advanced engineering informatics, </w:t>
      </w:r>
      <w:r w:rsidRPr="00EC348A">
        <w:rPr>
          <w:noProof/>
        </w:rPr>
        <w:t>vol. 25, no. 3, pp. 507-515, 2011.</w:t>
      </w:r>
    </w:p>
    <w:p w14:paraId="25164568" w14:textId="77777777" w:rsidR="00EC348A" w:rsidRPr="00EC348A" w:rsidRDefault="00EC348A" w:rsidP="00EC348A">
      <w:pPr>
        <w:pStyle w:val="EndNoteBibliography"/>
        <w:ind w:left="720" w:hanging="720"/>
        <w:rPr>
          <w:noProof/>
        </w:rPr>
      </w:pPr>
      <w:r w:rsidRPr="00EC348A">
        <w:rPr>
          <w:noProof/>
        </w:rPr>
        <w:t>[15]</w:t>
      </w:r>
      <w:r w:rsidRPr="00EC348A">
        <w:rPr>
          <w:noProof/>
        </w:rPr>
        <w:tab/>
        <w:t>A. Behzadian</w:t>
      </w:r>
      <w:r w:rsidRPr="00EC348A">
        <w:rPr>
          <w:i/>
          <w:noProof/>
        </w:rPr>
        <w:t xml:space="preserve"> et al.</w:t>
      </w:r>
      <w:r w:rsidRPr="00EC348A">
        <w:rPr>
          <w:noProof/>
        </w:rPr>
        <w:t xml:space="preserve">, "The 1st Data Science for Pavements Challenge," </w:t>
      </w:r>
      <w:r w:rsidRPr="00EC348A">
        <w:rPr>
          <w:i/>
          <w:noProof/>
        </w:rPr>
        <w:t xml:space="preserve">arXiv preprint arXiv:2206.04874, </w:t>
      </w:r>
      <w:r w:rsidRPr="00EC348A">
        <w:rPr>
          <w:noProof/>
        </w:rPr>
        <w:t>2022.</w:t>
      </w:r>
    </w:p>
    <w:p w14:paraId="04BA0D56" w14:textId="77777777" w:rsidR="00EC348A" w:rsidRPr="00EC348A" w:rsidRDefault="00EC348A" w:rsidP="00EC348A">
      <w:pPr>
        <w:pStyle w:val="EndNoteBibliography"/>
        <w:ind w:left="720" w:hanging="720"/>
        <w:rPr>
          <w:noProof/>
        </w:rPr>
      </w:pPr>
      <w:r w:rsidRPr="00EC348A">
        <w:rPr>
          <w:noProof/>
        </w:rPr>
        <w:t>[16]</w:t>
      </w:r>
      <w:r w:rsidRPr="00EC348A">
        <w:rPr>
          <w:noProof/>
        </w:rPr>
        <w:tab/>
        <w:t xml:space="preserve">T. Zhang, D. Wang, and Y. Lu, "RheologyNet: A physics-informed neural network solution to evaluate the thixotropic properties of cementitious materials," </w:t>
      </w:r>
      <w:r w:rsidRPr="00EC348A">
        <w:rPr>
          <w:i/>
          <w:noProof/>
        </w:rPr>
        <w:t xml:space="preserve">Cement and Concrete Research, </w:t>
      </w:r>
      <w:r w:rsidRPr="00EC348A">
        <w:rPr>
          <w:noProof/>
        </w:rPr>
        <w:t>vol. 168, p. 107157, 2023.</w:t>
      </w:r>
    </w:p>
    <w:p w14:paraId="059E696C" w14:textId="77777777" w:rsidR="00EC348A" w:rsidRPr="00EC348A" w:rsidRDefault="00EC348A" w:rsidP="00EC348A">
      <w:pPr>
        <w:pStyle w:val="EndNoteBibliography"/>
        <w:ind w:left="720" w:hanging="720"/>
        <w:rPr>
          <w:noProof/>
        </w:rPr>
      </w:pPr>
      <w:r w:rsidRPr="00EC348A">
        <w:rPr>
          <w:noProof/>
        </w:rPr>
        <w:t>[17]</w:t>
      </w:r>
      <w:r w:rsidRPr="00EC348A">
        <w:rPr>
          <w:noProof/>
        </w:rPr>
        <w:tab/>
        <w:t xml:space="preserve">T. Zhang, D. Wang, and Y. Lu, "Machine learning-enabled regional multi-hazards risk assessment considering social vulnerability," </w:t>
      </w:r>
      <w:r w:rsidRPr="00EC348A">
        <w:rPr>
          <w:i/>
          <w:noProof/>
        </w:rPr>
        <w:t xml:space="preserve">Scientific Reports, </w:t>
      </w:r>
      <w:r w:rsidRPr="00EC348A">
        <w:rPr>
          <w:noProof/>
        </w:rPr>
        <w:t>vol. 13, no. 1, p. 13405, 2023.</w:t>
      </w:r>
    </w:p>
    <w:p w14:paraId="17688908" w14:textId="77777777" w:rsidR="00EC348A" w:rsidRPr="00EC348A" w:rsidRDefault="00EC348A" w:rsidP="00EC348A">
      <w:pPr>
        <w:pStyle w:val="EndNoteBibliography"/>
        <w:ind w:left="720" w:hanging="720"/>
        <w:rPr>
          <w:noProof/>
        </w:rPr>
      </w:pPr>
      <w:r w:rsidRPr="00EC348A">
        <w:rPr>
          <w:noProof/>
        </w:rPr>
        <w:t>[18]</w:t>
      </w:r>
      <w:r w:rsidRPr="00EC348A">
        <w:rPr>
          <w:noProof/>
        </w:rPr>
        <w:tab/>
        <w:t>S. Li</w:t>
      </w:r>
      <w:r w:rsidRPr="00EC348A">
        <w:rPr>
          <w:i/>
          <w:noProof/>
        </w:rPr>
        <w:t xml:space="preserve"> et al.</w:t>
      </w:r>
      <w:r w:rsidRPr="00EC348A">
        <w:rPr>
          <w:noProof/>
        </w:rPr>
        <w:t xml:space="preserve">, "Detection of concealed cracks from ground penetrating radar images based on deep learning algorithm," </w:t>
      </w:r>
      <w:r w:rsidRPr="00EC348A">
        <w:rPr>
          <w:i/>
          <w:noProof/>
        </w:rPr>
        <w:t xml:space="preserve">Construction and Building Materials, </w:t>
      </w:r>
      <w:r w:rsidRPr="00EC348A">
        <w:rPr>
          <w:noProof/>
        </w:rPr>
        <w:t>vol. 273, p. 121949, 2021.</w:t>
      </w:r>
    </w:p>
    <w:p w14:paraId="71DFCCEA" w14:textId="77777777" w:rsidR="00EC348A" w:rsidRPr="00EC348A" w:rsidRDefault="00EC348A" w:rsidP="00EC348A">
      <w:pPr>
        <w:pStyle w:val="EndNoteBibliography"/>
        <w:ind w:left="720" w:hanging="720"/>
        <w:rPr>
          <w:noProof/>
        </w:rPr>
      </w:pPr>
      <w:r w:rsidRPr="00EC348A">
        <w:rPr>
          <w:noProof/>
        </w:rPr>
        <w:lastRenderedPageBreak/>
        <w:t>[19]</w:t>
      </w:r>
      <w:r w:rsidRPr="00EC348A">
        <w:rPr>
          <w:noProof/>
        </w:rPr>
        <w:tab/>
        <w:t xml:space="preserve">T. Zhang, D. Wang, and Y. Lu, "ECSNet: An Accelerated Real-Time Image Segmentation CNN Architecture for Pavement Crack Detection," </w:t>
      </w:r>
      <w:r w:rsidRPr="00EC348A">
        <w:rPr>
          <w:i/>
          <w:noProof/>
        </w:rPr>
        <w:t xml:space="preserve">IEEE Transactions on Intelligent Transportation Systems, </w:t>
      </w:r>
      <w:r w:rsidRPr="00EC348A">
        <w:rPr>
          <w:noProof/>
        </w:rPr>
        <w:t>2023.</w:t>
      </w:r>
    </w:p>
    <w:p w14:paraId="4223736C" w14:textId="77777777" w:rsidR="00EC348A" w:rsidRPr="00EC348A" w:rsidRDefault="00EC348A" w:rsidP="00EC348A">
      <w:pPr>
        <w:pStyle w:val="EndNoteBibliography"/>
        <w:ind w:left="720" w:hanging="720"/>
        <w:rPr>
          <w:noProof/>
        </w:rPr>
      </w:pPr>
      <w:r w:rsidRPr="00EC348A">
        <w:rPr>
          <w:noProof/>
        </w:rPr>
        <w:t>[20]</w:t>
      </w:r>
      <w:r w:rsidRPr="00EC348A">
        <w:rPr>
          <w:noProof/>
        </w:rPr>
        <w:tab/>
        <w:t xml:space="preserve"> E. N. Ukhwah, E. M. Yuniarno, and Y. K. Suprapto, "Asphalt pavement pothole detection using deep learning method based on YOLO neural network," in </w:t>
      </w:r>
      <w:r w:rsidRPr="00EC348A">
        <w:rPr>
          <w:i/>
          <w:noProof/>
        </w:rPr>
        <w:t>2019 International Seminar on Intelligent Technology and Its Applications (ISITIA)</w:t>
      </w:r>
      <w:r w:rsidRPr="00EC348A">
        <w:rPr>
          <w:noProof/>
        </w:rPr>
        <w:t xml:space="preserve">, 2019: IEEE, pp. 35-40. </w:t>
      </w:r>
    </w:p>
    <w:p w14:paraId="286F5471" w14:textId="77777777" w:rsidR="00EC348A" w:rsidRPr="00EC348A" w:rsidRDefault="00EC348A" w:rsidP="00EC348A">
      <w:pPr>
        <w:pStyle w:val="EndNoteBibliography"/>
        <w:ind w:left="720" w:hanging="720"/>
        <w:rPr>
          <w:noProof/>
        </w:rPr>
      </w:pPr>
      <w:r w:rsidRPr="00EC348A">
        <w:rPr>
          <w:noProof/>
        </w:rPr>
        <w:t>[21]</w:t>
      </w:r>
      <w:r w:rsidRPr="00EC348A">
        <w:rPr>
          <w:noProof/>
        </w:rPr>
        <w:tab/>
        <w:t xml:space="preserve">K. R. Ahmed, "Smart pothole detection using deep learning based on dilated convolution," </w:t>
      </w:r>
      <w:r w:rsidRPr="00EC348A">
        <w:rPr>
          <w:i/>
          <w:noProof/>
        </w:rPr>
        <w:t xml:space="preserve">Sensors, </w:t>
      </w:r>
      <w:r w:rsidRPr="00EC348A">
        <w:rPr>
          <w:noProof/>
        </w:rPr>
        <w:t>vol. 21, no. 24, p. 8406, 2021.</w:t>
      </w:r>
    </w:p>
    <w:p w14:paraId="252C916A" w14:textId="77777777" w:rsidR="00EC348A" w:rsidRPr="00EC348A" w:rsidRDefault="00EC348A" w:rsidP="00EC348A">
      <w:pPr>
        <w:pStyle w:val="EndNoteBibliography"/>
        <w:ind w:left="720" w:hanging="720"/>
        <w:rPr>
          <w:noProof/>
        </w:rPr>
      </w:pPr>
      <w:r w:rsidRPr="00EC348A">
        <w:rPr>
          <w:noProof/>
        </w:rPr>
        <w:t>[22]</w:t>
      </w:r>
      <w:r w:rsidRPr="00EC348A">
        <w:rPr>
          <w:noProof/>
        </w:rPr>
        <w:tab/>
        <w:t>A. Vaswani</w:t>
      </w:r>
      <w:r w:rsidRPr="00EC348A">
        <w:rPr>
          <w:i/>
          <w:noProof/>
        </w:rPr>
        <w:t xml:space="preserve"> et al.</w:t>
      </w:r>
      <w:r w:rsidRPr="00EC348A">
        <w:rPr>
          <w:noProof/>
        </w:rPr>
        <w:t xml:space="preserve">, "Attention is all you need," </w:t>
      </w:r>
      <w:r w:rsidRPr="00EC348A">
        <w:rPr>
          <w:i/>
          <w:noProof/>
        </w:rPr>
        <w:t xml:space="preserve">Advances in neural information processing systems, </w:t>
      </w:r>
      <w:r w:rsidRPr="00EC348A">
        <w:rPr>
          <w:noProof/>
        </w:rPr>
        <w:t>vol. 30, 2017.</w:t>
      </w:r>
    </w:p>
    <w:p w14:paraId="79198B14" w14:textId="77777777" w:rsidR="00EC348A" w:rsidRPr="00EC348A" w:rsidRDefault="00EC348A" w:rsidP="00EC348A">
      <w:pPr>
        <w:pStyle w:val="EndNoteBibliography"/>
        <w:ind w:left="720" w:hanging="720"/>
        <w:rPr>
          <w:noProof/>
        </w:rPr>
      </w:pPr>
      <w:r w:rsidRPr="00EC348A">
        <w:rPr>
          <w:noProof/>
        </w:rPr>
        <w:t>[23]</w:t>
      </w:r>
      <w:r w:rsidRPr="00EC348A">
        <w:rPr>
          <w:noProof/>
        </w:rPr>
        <w:tab/>
        <w:t>A. Dosovitskiy</w:t>
      </w:r>
      <w:r w:rsidRPr="00EC348A">
        <w:rPr>
          <w:i/>
          <w:noProof/>
        </w:rPr>
        <w:t xml:space="preserve"> et al.</w:t>
      </w:r>
      <w:r w:rsidRPr="00EC348A">
        <w:rPr>
          <w:noProof/>
        </w:rPr>
        <w:t>, "</w:t>
      </w:r>
      <w:bookmarkStart w:id="66" w:name="OLE_LINK43"/>
      <w:bookmarkStart w:id="67" w:name="OLE_LINK44"/>
      <w:r w:rsidRPr="00EC348A">
        <w:rPr>
          <w:noProof/>
        </w:rPr>
        <w:t>An image is worth 16x16 words: Transformers for image recognition at scale</w:t>
      </w:r>
      <w:bookmarkEnd w:id="66"/>
      <w:bookmarkEnd w:id="67"/>
      <w:r w:rsidRPr="00EC348A">
        <w:rPr>
          <w:noProof/>
        </w:rPr>
        <w:t xml:space="preserve">," </w:t>
      </w:r>
      <w:r w:rsidRPr="00EC348A">
        <w:rPr>
          <w:i/>
          <w:noProof/>
        </w:rPr>
        <w:t xml:space="preserve">arXiv preprint arXiv:2010.11929, </w:t>
      </w:r>
      <w:r w:rsidRPr="00EC348A">
        <w:rPr>
          <w:noProof/>
        </w:rPr>
        <w:t>2020.</w:t>
      </w:r>
    </w:p>
    <w:p w14:paraId="72E07115" w14:textId="77777777" w:rsidR="00EC348A" w:rsidRPr="00EC348A" w:rsidRDefault="00EC348A" w:rsidP="00EC348A">
      <w:pPr>
        <w:pStyle w:val="EndNoteBibliography"/>
        <w:ind w:left="720" w:hanging="720"/>
        <w:rPr>
          <w:noProof/>
        </w:rPr>
      </w:pPr>
      <w:r w:rsidRPr="00EC348A">
        <w:rPr>
          <w:noProof/>
        </w:rPr>
        <w:t>[24]</w:t>
      </w:r>
      <w:r w:rsidRPr="00EC348A">
        <w:rPr>
          <w:noProof/>
        </w:rPr>
        <w:tab/>
        <w:t xml:space="preserve"> J. Deng, W. Dong, R. Socher, L.-J. Li, K. Li, and L. Fei-Fei, "Imagenet: A large-scale hierarchical image database," in </w:t>
      </w:r>
      <w:r w:rsidRPr="00EC348A">
        <w:rPr>
          <w:i/>
          <w:noProof/>
        </w:rPr>
        <w:t>2009 IEEE conference on computer vision and pattern recognition</w:t>
      </w:r>
      <w:r w:rsidRPr="00EC348A">
        <w:rPr>
          <w:noProof/>
        </w:rPr>
        <w:t xml:space="preserve">, 2009: Ieee, pp. 248-255. </w:t>
      </w:r>
    </w:p>
    <w:p w14:paraId="7AB1A7FF" w14:textId="77777777" w:rsidR="00EC348A" w:rsidRPr="00EC348A" w:rsidRDefault="00EC348A" w:rsidP="00EC348A">
      <w:pPr>
        <w:pStyle w:val="EndNoteBibliography"/>
        <w:ind w:left="720" w:hanging="720"/>
        <w:rPr>
          <w:noProof/>
        </w:rPr>
      </w:pPr>
      <w:r w:rsidRPr="00EC348A">
        <w:rPr>
          <w:noProof/>
        </w:rPr>
        <w:t>[25]</w:t>
      </w:r>
      <w:r w:rsidRPr="00EC348A">
        <w:rPr>
          <w:noProof/>
        </w:rPr>
        <w:tab/>
        <w:t>A. Krizhevsky and G. Hinton, "Learning multiple layers of features from tiny images," 2009.</w:t>
      </w:r>
    </w:p>
    <w:p w14:paraId="2E0B816C" w14:textId="77777777" w:rsidR="00EC348A" w:rsidRPr="00EC348A" w:rsidRDefault="00EC348A" w:rsidP="00EC348A">
      <w:pPr>
        <w:pStyle w:val="EndNoteBibliography"/>
        <w:ind w:left="720" w:hanging="720"/>
        <w:rPr>
          <w:noProof/>
        </w:rPr>
      </w:pPr>
      <w:r w:rsidRPr="00EC348A">
        <w:rPr>
          <w:noProof/>
        </w:rPr>
        <w:t>[26]</w:t>
      </w:r>
      <w:r w:rsidRPr="00EC348A">
        <w:rPr>
          <w:noProof/>
        </w:rPr>
        <w:tab/>
        <w:t xml:space="preserve"> O. M. Parkhi, A. Vedaldi, A. Zisserman, and C. Jawahar, "Cats and dogs," in </w:t>
      </w:r>
      <w:r w:rsidRPr="00EC348A">
        <w:rPr>
          <w:i/>
          <w:noProof/>
        </w:rPr>
        <w:t>2012 IEEE conference on computer vision and pattern recognition</w:t>
      </w:r>
      <w:r w:rsidRPr="00EC348A">
        <w:rPr>
          <w:noProof/>
        </w:rPr>
        <w:t xml:space="preserve">, 2012: IEEE, pp. 3498-3505. </w:t>
      </w:r>
    </w:p>
    <w:p w14:paraId="075FD5EE" w14:textId="77777777" w:rsidR="00EC348A" w:rsidRPr="00EC348A" w:rsidRDefault="00EC348A" w:rsidP="00EC348A">
      <w:pPr>
        <w:pStyle w:val="EndNoteBibliography"/>
        <w:ind w:left="720" w:hanging="720"/>
        <w:rPr>
          <w:noProof/>
        </w:rPr>
      </w:pPr>
      <w:r w:rsidRPr="00EC348A">
        <w:rPr>
          <w:noProof/>
        </w:rPr>
        <w:t>[27]</w:t>
      </w:r>
      <w:r w:rsidRPr="00EC348A">
        <w:rPr>
          <w:noProof/>
        </w:rPr>
        <w:tab/>
        <w:t xml:space="preserve"> S. Zheng</w:t>
      </w:r>
      <w:r w:rsidRPr="00EC348A">
        <w:rPr>
          <w:i/>
          <w:noProof/>
        </w:rPr>
        <w:t xml:space="preserve"> et al.</w:t>
      </w:r>
      <w:r w:rsidRPr="00EC348A">
        <w:rPr>
          <w:noProof/>
        </w:rPr>
        <w:t xml:space="preserve">, "Rethinking semantic segmentation from a sequence-to-sequence perspective with transformers," in </w:t>
      </w:r>
      <w:r w:rsidRPr="00EC348A">
        <w:rPr>
          <w:i/>
          <w:noProof/>
        </w:rPr>
        <w:t>Proceedings of the IEEE/CVF conference on computer vision and pattern recognition</w:t>
      </w:r>
      <w:r w:rsidRPr="00EC348A">
        <w:rPr>
          <w:noProof/>
        </w:rPr>
        <w:t xml:space="preserve">, 2021, pp. 6881-6890. </w:t>
      </w:r>
    </w:p>
    <w:p w14:paraId="26D92BF9" w14:textId="77777777" w:rsidR="00EC348A" w:rsidRPr="00EC348A" w:rsidRDefault="00EC348A" w:rsidP="00EC348A">
      <w:pPr>
        <w:pStyle w:val="EndNoteBibliography"/>
        <w:ind w:left="720" w:hanging="720"/>
        <w:rPr>
          <w:noProof/>
        </w:rPr>
      </w:pPr>
      <w:r w:rsidRPr="00EC348A">
        <w:rPr>
          <w:noProof/>
        </w:rPr>
        <w:t>[28]</w:t>
      </w:r>
      <w:r w:rsidRPr="00EC348A">
        <w:rPr>
          <w:noProof/>
        </w:rPr>
        <w:tab/>
        <w:t xml:space="preserve"> M. Cordts</w:t>
      </w:r>
      <w:r w:rsidRPr="00EC348A">
        <w:rPr>
          <w:i/>
          <w:noProof/>
        </w:rPr>
        <w:t xml:space="preserve"> et al.</w:t>
      </w:r>
      <w:r w:rsidRPr="00EC348A">
        <w:rPr>
          <w:noProof/>
        </w:rPr>
        <w:t xml:space="preserve">, "The cityscapes dataset for semantic urban scene understanding," in </w:t>
      </w:r>
      <w:r w:rsidRPr="00EC348A">
        <w:rPr>
          <w:i/>
          <w:noProof/>
        </w:rPr>
        <w:t>Proceedings of the IEEE conference on computer vision and pattern recognition</w:t>
      </w:r>
      <w:r w:rsidRPr="00EC348A">
        <w:rPr>
          <w:noProof/>
        </w:rPr>
        <w:t xml:space="preserve">, 2016, pp. 3213-3223. </w:t>
      </w:r>
    </w:p>
    <w:p w14:paraId="21B66430" w14:textId="77777777" w:rsidR="00EC348A" w:rsidRPr="00EC348A" w:rsidRDefault="00EC348A" w:rsidP="00EC348A">
      <w:pPr>
        <w:pStyle w:val="EndNoteBibliography"/>
        <w:ind w:left="720" w:hanging="720"/>
        <w:rPr>
          <w:noProof/>
        </w:rPr>
      </w:pPr>
      <w:r w:rsidRPr="00EC348A">
        <w:rPr>
          <w:noProof/>
        </w:rPr>
        <w:t>[29]</w:t>
      </w:r>
      <w:r w:rsidRPr="00EC348A">
        <w:rPr>
          <w:noProof/>
        </w:rPr>
        <w:tab/>
        <w:t>C. Han</w:t>
      </w:r>
      <w:r w:rsidRPr="00EC348A">
        <w:rPr>
          <w:i/>
          <w:noProof/>
        </w:rPr>
        <w:t xml:space="preserve"> et al.</w:t>
      </w:r>
      <w:r w:rsidRPr="00EC348A">
        <w:rPr>
          <w:noProof/>
        </w:rPr>
        <w:t xml:space="preserve">, "Asphalt Pavement Health Prediction Based on Improved Transformer Network," </w:t>
      </w:r>
      <w:r w:rsidRPr="00EC348A">
        <w:rPr>
          <w:i/>
          <w:noProof/>
        </w:rPr>
        <w:t xml:space="preserve">IEEE Transactions on Intelligent Transportation Systems, </w:t>
      </w:r>
      <w:r w:rsidRPr="00EC348A">
        <w:rPr>
          <w:noProof/>
        </w:rPr>
        <w:t>vol. 24, no. 4, pp. 4482-4493, 2022.</w:t>
      </w:r>
    </w:p>
    <w:p w14:paraId="26661FD7" w14:textId="77777777" w:rsidR="00EC348A" w:rsidRPr="00EC348A" w:rsidRDefault="00EC348A" w:rsidP="00EC348A">
      <w:pPr>
        <w:pStyle w:val="EndNoteBibliography"/>
        <w:ind w:left="720" w:hanging="720"/>
        <w:rPr>
          <w:noProof/>
        </w:rPr>
      </w:pPr>
      <w:r w:rsidRPr="00EC348A">
        <w:rPr>
          <w:noProof/>
        </w:rPr>
        <w:t>[30]</w:t>
      </w:r>
      <w:r w:rsidRPr="00EC348A">
        <w:rPr>
          <w:noProof/>
        </w:rPr>
        <w:tab/>
        <w:t xml:space="preserve">J. Xu, W. Shi, P. Gao, Z. Wang, and Q. Li, "UperFormer: A Multi-scale Transformer-based Decoder for Semantic Segmentation," </w:t>
      </w:r>
      <w:r w:rsidRPr="00EC348A">
        <w:rPr>
          <w:i/>
          <w:noProof/>
        </w:rPr>
        <w:t xml:space="preserve">arXiv preprint arXiv:2211.13928, </w:t>
      </w:r>
      <w:r w:rsidRPr="00EC348A">
        <w:rPr>
          <w:noProof/>
        </w:rPr>
        <w:t>2022.</w:t>
      </w:r>
    </w:p>
    <w:p w14:paraId="145C1E86" w14:textId="77777777" w:rsidR="00EC348A" w:rsidRPr="00EC348A" w:rsidRDefault="00EC348A" w:rsidP="00EC348A">
      <w:pPr>
        <w:pStyle w:val="EndNoteBibliography"/>
        <w:ind w:left="720" w:hanging="720"/>
        <w:rPr>
          <w:noProof/>
        </w:rPr>
      </w:pPr>
      <w:r w:rsidRPr="00EC348A">
        <w:rPr>
          <w:noProof/>
        </w:rPr>
        <w:t>[31]</w:t>
      </w:r>
      <w:r w:rsidRPr="00EC348A">
        <w:rPr>
          <w:noProof/>
        </w:rPr>
        <w:tab/>
        <w:t xml:space="preserve">F. Guo, Y. Qian, J. Liu, and H. Yu, "Pavement crack detection based on transformer network," </w:t>
      </w:r>
      <w:r w:rsidRPr="00EC348A">
        <w:rPr>
          <w:i/>
          <w:noProof/>
        </w:rPr>
        <w:t xml:space="preserve">Automation in Construction, </w:t>
      </w:r>
      <w:r w:rsidRPr="00EC348A">
        <w:rPr>
          <w:noProof/>
        </w:rPr>
        <w:t>vol. 145, p. 104646, 2023.</w:t>
      </w:r>
    </w:p>
    <w:p w14:paraId="328DA985" w14:textId="77777777" w:rsidR="00EC348A" w:rsidRPr="00EC348A" w:rsidRDefault="00EC348A" w:rsidP="00EC348A">
      <w:pPr>
        <w:pStyle w:val="EndNoteBibliography"/>
        <w:ind w:left="720" w:hanging="720"/>
        <w:rPr>
          <w:noProof/>
        </w:rPr>
      </w:pPr>
      <w:r w:rsidRPr="00EC348A">
        <w:rPr>
          <w:noProof/>
        </w:rPr>
        <w:t>[32]</w:t>
      </w:r>
      <w:r w:rsidRPr="00EC348A">
        <w:rPr>
          <w:noProof/>
        </w:rPr>
        <w:tab/>
        <w:t xml:space="preserve">Y. Shi, L. Cui, Z. Qi, F. Meng, and Z. Chen, "Automatic road crack detection using random structured forests," </w:t>
      </w:r>
      <w:r w:rsidRPr="00EC348A">
        <w:rPr>
          <w:i/>
          <w:noProof/>
        </w:rPr>
        <w:t xml:space="preserve">IEEE Transactions on Intelligent Transportation Systems, </w:t>
      </w:r>
      <w:r w:rsidRPr="00EC348A">
        <w:rPr>
          <w:noProof/>
        </w:rPr>
        <w:t>vol. 17, no. 12, pp. 3434-3445, 2016.</w:t>
      </w:r>
    </w:p>
    <w:p w14:paraId="5A2ED88E" w14:textId="77777777" w:rsidR="00EC348A" w:rsidRPr="00EC348A" w:rsidRDefault="00EC348A" w:rsidP="00EC348A">
      <w:pPr>
        <w:pStyle w:val="EndNoteBibliography"/>
        <w:ind w:left="720" w:hanging="720"/>
        <w:rPr>
          <w:noProof/>
        </w:rPr>
      </w:pPr>
      <w:r w:rsidRPr="00EC348A">
        <w:rPr>
          <w:noProof/>
        </w:rPr>
        <w:t>[33]</w:t>
      </w:r>
      <w:r w:rsidRPr="00EC348A">
        <w:rPr>
          <w:noProof/>
        </w:rPr>
        <w:tab/>
        <w:t xml:space="preserve">F. Yang, L. Zhang, S. Yu, D. Prokhorov, X. Mei, and H. Ling, "Feature pyramid and hierarchical boosting network for pavement crack detection," </w:t>
      </w:r>
      <w:r w:rsidRPr="00EC348A">
        <w:rPr>
          <w:i/>
          <w:noProof/>
        </w:rPr>
        <w:t xml:space="preserve">IEEE Transactions on Intelligent Transportation Systems, </w:t>
      </w:r>
      <w:r w:rsidRPr="00EC348A">
        <w:rPr>
          <w:noProof/>
        </w:rPr>
        <w:t>vol. 21, no. 4, pp. 1525-1535, 2019.</w:t>
      </w:r>
    </w:p>
    <w:p w14:paraId="1474D317" w14:textId="77777777" w:rsidR="00EC348A" w:rsidRPr="00EC348A" w:rsidRDefault="00EC348A" w:rsidP="00EC348A">
      <w:pPr>
        <w:pStyle w:val="EndNoteBibliography"/>
        <w:ind w:left="720" w:hanging="720"/>
        <w:rPr>
          <w:noProof/>
        </w:rPr>
      </w:pPr>
      <w:r w:rsidRPr="00EC348A">
        <w:rPr>
          <w:noProof/>
        </w:rPr>
        <w:t>[34]</w:t>
      </w:r>
      <w:r w:rsidRPr="00EC348A">
        <w:rPr>
          <w:noProof/>
        </w:rPr>
        <w:tab/>
        <w:t xml:space="preserve">D. Hendrycks and K. Gimpel, "Gaussian error linear units (gelus)," </w:t>
      </w:r>
      <w:r w:rsidRPr="00EC348A">
        <w:rPr>
          <w:i/>
          <w:noProof/>
        </w:rPr>
        <w:t xml:space="preserve">arXiv preprint arXiv:1606.08415, </w:t>
      </w:r>
      <w:r w:rsidRPr="00EC348A">
        <w:rPr>
          <w:noProof/>
        </w:rPr>
        <w:t>2016.</w:t>
      </w:r>
    </w:p>
    <w:p w14:paraId="295E26E3" w14:textId="77777777" w:rsidR="00EC348A" w:rsidRPr="00EC348A" w:rsidRDefault="00EC348A" w:rsidP="00EC348A">
      <w:pPr>
        <w:pStyle w:val="EndNoteBibliography"/>
        <w:ind w:left="720" w:hanging="720"/>
        <w:rPr>
          <w:noProof/>
        </w:rPr>
      </w:pPr>
      <w:r w:rsidRPr="00EC348A">
        <w:rPr>
          <w:noProof/>
        </w:rPr>
        <w:t>[35]</w:t>
      </w:r>
      <w:r w:rsidRPr="00EC348A">
        <w:rPr>
          <w:noProof/>
        </w:rPr>
        <w:tab/>
        <w:t xml:space="preserve"> S. Ioffe and C. Szegedy, "Batch normalization: Accelerating deep network training by reducing internal covariate shift," in </w:t>
      </w:r>
      <w:r w:rsidRPr="00EC348A">
        <w:rPr>
          <w:i/>
          <w:noProof/>
        </w:rPr>
        <w:t>International conference on machine learning</w:t>
      </w:r>
      <w:r w:rsidRPr="00EC348A">
        <w:rPr>
          <w:noProof/>
        </w:rPr>
        <w:t xml:space="preserve">, 2015: pmlr, pp. 448-456. </w:t>
      </w:r>
    </w:p>
    <w:p w14:paraId="6E9C5BE3" w14:textId="77777777" w:rsidR="00EC348A" w:rsidRPr="00EC348A" w:rsidRDefault="00EC348A" w:rsidP="00EC348A">
      <w:pPr>
        <w:pStyle w:val="EndNoteBibliography"/>
        <w:ind w:left="720" w:hanging="720"/>
        <w:rPr>
          <w:noProof/>
        </w:rPr>
      </w:pPr>
      <w:r w:rsidRPr="00EC348A">
        <w:rPr>
          <w:noProof/>
        </w:rPr>
        <w:t>[36]</w:t>
      </w:r>
      <w:r w:rsidRPr="00EC348A">
        <w:rPr>
          <w:noProof/>
        </w:rPr>
        <w:tab/>
        <w:t xml:space="preserve">T. Zhang, D. Wang, A. Mullins, and Y. Lu, "Integrated APC-GAN and AttuNet Framework for Automated Pavement Crack Pixel-Level Segmentation: A New Solution to Small Training Datasets," </w:t>
      </w:r>
      <w:r w:rsidRPr="00EC348A">
        <w:rPr>
          <w:i/>
          <w:noProof/>
        </w:rPr>
        <w:t xml:space="preserve">IEEE Transactions on Intelligent Transportation Systems, </w:t>
      </w:r>
      <w:r w:rsidRPr="00EC348A">
        <w:rPr>
          <w:noProof/>
        </w:rPr>
        <w:t>2023.</w:t>
      </w:r>
    </w:p>
    <w:p w14:paraId="4BA61ECC" w14:textId="77777777" w:rsidR="00EC348A" w:rsidRPr="00EC348A" w:rsidRDefault="00EC348A" w:rsidP="00EC348A">
      <w:pPr>
        <w:pStyle w:val="EndNoteBibliography"/>
        <w:ind w:left="720" w:hanging="720"/>
        <w:rPr>
          <w:noProof/>
        </w:rPr>
      </w:pPr>
      <w:r w:rsidRPr="00EC348A">
        <w:rPr>
          <w:noProof/>
        </w:rPr>
        <w:t>[37]</w:t>
      </w:r>
      <w:r w:rsidRPr="00EC348A">
        <w:rPr>
          <w:noProof/>
        </w:rPr>
        <w:tab/>
        <w:t xml:space="preserve"> K. He, X. Zhang, S. Ren, and J. Sun, "Deep residual learning for image recognition," in </w:t>
      </w:r>
      <w:r w:rsidRPr="00EC348A">
        <w:rPr>
          <w:i/>
          <w:noProof/>
        </w:rPr>
        <w:t>Proceedings of the IEEE conference on computer vision and pattern recognition</w:t>
      </w:r>
      <w:r w:rsidRPr="00EC348A">
        <w:rPr>
          <w:noProof/>
        </w:rPr>
        <w:t xml:space="preserve">, 2016, pp. 770-778. </w:t>
      </w:r>
    </w:p>
    <w:p w14:paraId="55F9D9A2" w14:textId="77777777" w:rsidR="00EC348A" w:rsidRPr="00EC348A" w:rsidRDefault="00EC348A" w:rsidP="00EC348A">
      <w:pPr>
        <w:pStyle w:val="EndNoteBibliography"/>
        <w:ind w:left="720" w:hanging="720"/>
        <w:rPr>
          <w:noProof/>
        </w:rPr>
      </w:pPr>
      <w:r w:rsidRPr="00EC348A">
        <w:rPr>
          <w:noProof/>
        </w:rPr>
        <w:t>[38]</w:t>
      </w:r>
      <w:r w:rsidRPr="00EC348A">
        <w:rPr>
          <w:noProof/>
        </w:rPr>
        <w:tab/>
        <w:t xml:space="preserve">T. Kurbiel and S. Khaleghian, "Training of deep neural networks based on distance measures using RMSProp," </w:t>
      </w:r>
      <w:r w:rsidRPr="00EC348A">
        <w:rPr>
          <w:i/>
          <w:noProof/>
        </w:rPr>
        <w:t xml:space="preserve">arXiv preprint arXiv:1708.01911, </w:t>
      </w:r>
      <w:r w:rsidRPr="00EC348A">
        <w:rPr>
          <w:noProof/>
        </w:rPr>
        <w:t>2017.</w:t>
      </w:r>
    </w:p>
    <w:p w14:paraId="1ADB7490" w14:textId="77777777" w:rsidR="00EC348A" w:rsidRPr="00EC348A" w:rsidRDefault="00EC348A" w:rsidP="00EC348A">
      <w:pPr>
        <w:pStyle w:val="EndNoteBibliography"/>
        <w:ind w:left="720" w:hanging="720"/>
        <w:rPr>
          <w:noProof/>
        </w:rPr>
      </w:pPr>
      <w:r w:rsidRPr="00EC348A">
        <w:rPr>
          <w:noProof/>
        </w:rPr>
        <w:t>[39]</w:t>
      </w:r>
      <w:r w:rsidRPr="00EC348A">
        <w:rPr>
          <w:noProof/>
        </w:rPr>
        <w:tab/>
        <w:t xml:space="preserve">E. Salcedo, M. Jaber, and J. R. Carrión, "A Novel Road Maintenance Prioritisation System Based on Computer Vision and Crowdsourced Reporting," </w:t>
      </w:r>
      <w:r w:rsidRPr="00EC348A">
        <w:rPr>
          <w:i/>
          <w:noProof/>
        </w:rPr>
        <w:t xml:space="preserve">Journal of Sensor and Actuator Networks, </w:t>
      </w:r>
      <w:r w:rsidRPr="00EC348A">
        <w:rPr>
          <w:noProof/>
        </w:rPr>
        <w:t>vol. 11, no. 1, p. 15, 2022.</w:t>
      </w:r>
    </w:p>
    <w:p w14:paraId="1FA523C9" w14:textId="56E14330" w:rsidR="00255560" w:rsidRPr="007A3A3A" w:rsidRDefault="00255560" w:rsidP="00255560">
      <w:pPr>
        <w:pBdr>
          <w:top w:val="nil"/>
          <w:left w:val="nil"/>
          <w:bottom w:val="nil"/>
          <w:right w:val="nil"/>
          <w:between w:val="nil"/>
        </w:pBdr>
        <w:jc w:val="both"/>
        <w:rPr>
          <w:color w:val="000000" w:themeColor="text1"/>
          <w:sz w:val="16"/>
          <w:szCs w:val="16"/>
        </w:rPr>
      </w:pPr>
      <w:r w:rsidRPr="007A3A3A">
        <w:rPr>
          <w:color w:val="000000" w:themeColor="text1"/>
          <w:sz w:val="16"/>
          <w:szCs w:val="16"/>
        </w:rPr>
        <w:fldChar w:fldCharType="end"/>
      </w:r>
    </w:p>
    <w:p w14:paraId="1D5AA85E" w14:textId="1DD160BA" w:rsidR="00255560" w:rsidRPr="007A3A3A" w:rsidRDefault="00255560" w:rsidP="00255560">
      <w:pPr>
        <w:pBdr>
          <w:top w:val="nil"/>
          <w:left w:val="nil"/>
          <w:bottom w:val="nil"/>
          <w:right w:val="nil"/>
          <w:between w:val="nil"/>
        </w:pBdr>
        <w:jc w:val="both"/>
        <w:rPr>
          <w:color w:val="000000" w:themeColor="text1"/>
        </w:rPr>
      </w:pPr>
      <w:r w:rsidRPr="007A3A3A">
        <w:rPr>
          <w:color w:val="000000" w:themeColor="text1"/>
          <w:sz w:val="16"/>
          <w:szCs w:val="16"/>
        </w:rPr>
        <w:br w:type="column"/>
      </w:r>
    </w:p>
    <w:p w14:paraId="39F9E987" w14:textId="1EA06ED7" w:rsidR="00255560" w:rsidRPr="007A3A3A" w:rsidRDefault="00255560" w:rsidP="00255560">
      <w:pPr>
        <w:pBdr>
          <w:top w:val="nil"/>
          <w:left w:val="nil"/>
          <w:bottom w:val="nil"/>
          <w:right w:val="nil"/>
          <w:between w:val="nil"/>
        </w:pBdr>
        <w:tabs>
          <w:tab w:val="left" w:pos="450"/>
        </w:tabs>
        <w:jc w:val="both"/>
        <w:rPr>
          <w:color w:val="000000" w:themeColor="text1"/>
        </w:rPr>
      </w:pPr>
    </w:p>
    <w:p w14:paraId="4968F38E" w14:textId="77777777" w:rsidR="00255560" w:rsidRPr="007A3A3A" w:rsidRDefault="00255560" w:rsidP="00255560">
      <w:pPr>
        <w:pBdr>
          <w:top w:val="nil"/>
          <w:left w:val="nil"/>
          <w:bottom w:val="nil"/>
          <w:right w:val="nil"/>
          <w:between w:val="nil"/>
        </w:pBdr>
        <w:tabs>
          <w:tab w:val="left" w:pos="450"/>
        </w:tabs>
        <w:jc w:val="both"/>
        <w:rPr>
          <w:color w:val="000000" w:themeColor="text1"/>
        </w:rPr>
      </w:pPr>
    </w:p>
    <w:p w14:paraId="41C918F2" w14:textId="5D8BEAA0" w:rsidR="00732E46" w:rsidRPr="007A3A3A" w:rsidRDefault="00732E46" w:rsidP="00FB74C3">
      <w:pPr>
        <w:pBdr>
          <w:top w:val="nil"/>
          <w:left w:val="nil"/>
          <w:bottom w:val="nil"/>
          <w:right w:val="nil"/>
          <w:between w:val="nil"/>
        </w:pBdr>
        <w:jc w:val="both"/>
        <w:rPr>
          <w:rFonts w:ascii="Times" w:eastAsia="Times" w:hAnsi="Times" w:cs="Times"/>
          <w:color w:val="000000" w:themeColor="text1"/>
        </w:rPr>
      </w:pPr>
    </w:p>
    <w:sectPr w:rsidR="00732E46" w:rsidRPr="007A3A3A" w:rsidSect="0071706E">
      <w:headerReference w:type="default" r:id="rId23"/>
      <w:footnotePr>
        <w:numRestart w:val="eachSect"/>
      </w:footnotePr>
      <w:type w:val="continuous"/>
      <w:pgSz w:w="12240" w:h="15840"/>
      <w:pgMar w:top="1008" w:right="936" w:bottom="1008" w:left="936" w:header="432" w:footer="432" w:gutter="0"/>
      <w:lnNumType w:countBy="1" w:restart="continuou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61C8F" w14:textId="77777777" w:rsidR="00FF5771" w:rsidRDefault="00FF5771">
      <w:r>
        <w:separator/>
      </w:r>
    </w:p>
  </w:endnote>
  <w:endnote w:type="continuationSeparator" w:id="0">
    <w:p w14:paraId="700A95B4" w14:textId="77777777" w:rsidR="00FF5771" w:rsidRDefault="00FF57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Cambria"/>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9B434" w14:textId="77777777" w:rsidR="00FF5771" w:rsidRPr="009A0AA6" w:rsidRDefault="00FF5771" w:rsidP="009A0AA6">
      <w:pPr>
        <w:pStyle w:val="Footer"/>
      </w:pPr>
    </w:p>
  </w:footnote>
  <w:footnote w:type="continuationSeparator" w:id="0">
    <w:p w14:paraId="6C46D88C" w14:textId="77777777" w:rsidR="00FF5771" w:rsidRDefault="00FF57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BE0F52"/>
    <w:multiLevelType w:val="multilevel"/>
    <w:tmpl w:val="F9C6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5" w15:restartNumberingAfterBreak="0">
    <w:nsid w:val="2FFD2E22"/>
    <w:multiLevelType w:val="hybridMultilevel"/>
    <w:tmpl w:val="09EE598A"/>
    <w:lvl w:ilvl="0" w:tplc="ED6277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335F78E3"/>
    <w:multiLevelType w:val="hybridMultilevel"/>
    <w:tmpl w:val="CBD07A48"/>
    <w:lvl w:ilvl="0" w:tplc="995A8AA2">
      <w:start w:val="1"/>
      <w:numFmt w:val="decimal"/>
      <w:lvlText w:val="%1."/>
      <w:lvlJc w:val="left"/>
      <w:pPr>
        <w:ind w:left="1020" w:hanging="360"/>
      </w:pPr>
    </w:lvl>
    <w:lvl w:ilvl="1" w:tplc="E60E59BA">
      <w:start w:val="1"/>
      <w:numFmt w:val="decimal"/>
      <w:lvlText w:val="%2."/>
      <w:lvlJc w:val="left"/>
      <w:pPr>
        <w:ind w:left="1020" w:hanging="360"/>
      </w:pPr>
    </w:lvl>
    <w:lvl w:ilvl="2" w:tplc="9CC22610">
      <w:start w:val="1"/>
      <w:numFmt w:val="decimal"/>
      <w:lvlText w:val="%3."/>
      <w:lvlJc w:val="left"/>
      <w:pPr>
        <w:ind w:left="1020" w:hanging="360"/>
      </w:pPr>
    </w:lvl>
    <w:lvl w:ilvl="3" w:tplc="AE78B3BE">
      <w:start w:val="1"/>
      <w:numFmt w:val="decimal"/>
      <w:lvlText w:val="%4."/>
      <w:lvlJc w:val="left"/>
      <w:pPr>
        <w:ind w:left="1020" w:hanging="360"/>
      </w:pPr>
    </w:lvl>
    <w:lvl w:ilvl="4" w:tplc="F2F8BF9E">
      <w:start w:val="1"/>
      <w:numFmt w:val="decimal"/>
      <w:lvlText w:val="%5."/>
      <w:lvlJc w:val="left"/>
      <w:pPr>
        <w:ind w:left="1020" w:hanging="360"/>
      </w:pPr>
    </w:lvl>
    <w:lvl w:ilvl="5" w:tplc="A03EDAE0">
      <w:start w:val="1"/>
      <w:numFmt w:val="decimal"/>
      <w:lvlText w:val="%6."/>
      <w:lvlJc w:val="left"/>
      <w:pPr>
        <w:ind w:left="1020" w:hanging="360"/>
      </w:pPr>
    </w:lvl>
    <w:lvl w:ilvl="6" w:tplc="831EA1F4">
      <w:start w:val="1"/>
      <w:numFmt w:val="decimal"/>
      <w:lvlText w:val="%7."/>
      <w:lvlJc w:val="left"/>
      <w:pPr>
        <w:ind w:left="1020" w:hanging="360"/>
      </w:pPr>
    </w:lvl>
    <w:lvl w:ilvl="7" w:tplc="847E5908">
      <w:start w:val="1"/>
      <w:numFmt w:val="decimal"/>
      <w:lvlText w:val="%8."/>
      <w:lvlJc w:val="left"/>
      <w:pPr>
        <w:ind w:left="1020" w:hanging="360"/>
      </w:pPr>
    </w:lvl>
    <w:lvl w:ilvl="8" w:tplc="F3EE9856">
      <w:start w:val="1"/>
      <w:numFmt w:val="decimal"/>
      <w:lvlText w:val="%9."/>
      <w:lvlJc w:val="left"/>
      <w:pPr>
        <w:ind w:left="1020" w:hanging="360"/>
      </w:pPr>
    </w:lvl>
  </w:abstractNum>
  <w:abstractNum w:abstractNumId="8" w15:restartNumberingAfterBreak="0">
    <w:nsid w:val="3882206D"/>
    <w:multiLevelType w:val="hybridMultilevel"/>
    <w:tmpl w:val="7D7C7DE2"/>
    <w:lvl w:ilvl="0" w:tplc="AA08840A">
      <w:start w:val="1"/>
      <w:numFmt w:val="decimal"/>
      <w:lvlText w:val="%1."/>
      <w:lvlJc w:val="left"/>
      <w:pPr>
        <w:ind w:left="1020" w:hanging="360"/>
      </w:pPr>
    </w:lvl>
    <w:lvl w:ilvl="1" w:tplc="F4702840">
      <w:start w:val="1"/>
      <w:numFmt w:val="decimal"/>
      <w:lvlText w:val="%2."/>
      <w:lvlJc w:val="left"/>
      <w:pPr>
        <w:ind w:left="1020" w:hanging="360"/>
      </w:pPr>
    </w:lvl>
    <w:lvl w:ilvl="2" w:tplc="7D1E4778">
      <w:start w:val="1"/>
      <w:numFmt w:val="decimal"/>
      <w:lvlText w:val="%3."/>
      <w:lvlJc w:val="left"/>
      <w:pPr>
        <w:ind w:left="1020" w:hanging="360"/>
      </w:pPr>
    </w:lvl>
    <w:lvl w:ilvl="3" w:tplc="3EF6CC68">
      <w:start w:val="1"/>
      <w:numFmt w:val="decimal"/>
      <w:lvlText w:val="%4."/>
      <w:lvlJc w:val="left"/>
      <w:pPr>
        <w:ind w:left="1020" w:hanging="360"/>
      </w:pPr>
    </w:lvl>
    <w:lvl w:ilvl="4" w:tplc="27263F08">
      <w:start w:val="1"/>
      <w:numFmt w:val="decimal"/>
      <w:lvlText w:val="%5."/>
      <w:lvlJc w:val="left"/>
      <w:pPr>
        <w:ind w:left="1020" w:hanging="360"/>
      </w:pPr>
    </w:lvl>
    <w:lvl w:ilvl="5" w:tplc="7324A9FA">
      <w:start w:val="1"/>
      <w:numFmt w:val="decimal"/>
      <w:lvlText w:val="%6."/>
      <w:lvlJc w:val="left"/>
      <w:pPr>
        <w:ind w:left="1020" w:hanging="360"/>
      </w:pPr>
    </w:lvl>
    <w:lvl w:ilvl="6" w:tplc="70D4F472">
      <w:start w:val="1"/>
      <w:numFmt w:val="decimal"/>
      <w:lvlText w:val="%7."/>
      <w:lvlJc w:val="left"/>
      <w:pPr>
        <w:ind w:left="1020" w:hanging="360"/>
      </w:pPr>
    </w:lvl>
    <w:lvl w:ilvl="7" w:tplc="41C467A8">
      <w:start w:val="1"/>
      <w:numFmt w:val="decimal"/>
      <w:lvlText w:val="%8."/>
      <w:lvlJc w:val="left"/>
      <w:pPr>
        <w:ind w:left="1020" w:hanging="360"/>
      </w:pPr>
    </w:lvl>
    <w:lvl w:ilvl="8" w:tplc="38523046">
      <w:start w:val="1"/>
      <w:numFmt w:val="decimal"/>
      <w:lvlText w:val="%9."/>
      <w:lvlJc w:val="left"/>
      <w:pPr>
        <w:ind w:left="1020" w:hanging="360"/>
      </w:pPr>
    </w:lvl>
  </w:abstractNum>
  <w:abstractNum w:abstractNumId="9"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0"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2" w15:restartNumberingAfterBreak="0">
    <w:nsid w:val="48202E4F"/>
    <w:multiLevelType w:val="hybridMultilevel"/>
    <w:tmpl w:val="41F82F14"/>
    <w:lvl w:ilvl="0" w:tplc="261EA82C">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5"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BC5A56"/>
    <w:multiLevelType w:val="hybridMultilevel"/>
    <w:tmpl w:val="8542CE74"/>
    <w:lvl w:ilvl="0" w:tplc="4C7E044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8" w15:restartNumberingAfterBreak="0">
    <w:nsid w:val="73B95813"/>
    <w:multiLevelType w:val="hybridMultilevel"/>
    <w:tmpl w:val="1E9809D2"/>
    <w:lvl w:ilvl="0" w:tplc="3B966550">
      <w:start w:val="1"/>
      <w:numFmt w:val="decimal"/>
      <w:lvlText w:val="%1."/>
      <w:lvlJc w:val="left"/>
      <w:pPr>
        <w:ind w:left="1020" w:hanging="360"/>
      </w:pPr>
    </w:lvl>
    <w:lvl w:ilvl="1" w:tplc="270A1688">
      <w:start w:val="1"/>
      <w:numFmt w:val="decimal"/>
      <w:lvlText w:val="%2."/>
      <w:lvlJc w:val="left"/>
      <w:pPr>
        <w:ind w:left="1020" w:hanging="360"/>
      </w:pPr>
    </w:lvl>
    <w:lvl w:ilvl="2" w:tplc="B2DE67C4">
      <w:start w:val="1"/>
      <w:numFmt w:val="decimal"/>
      <w:lvlText w:val="%3."/>
      <w:lvlJc w:val="left"/>
      <w:pPr>
        <w:ind w:left="1020" w:hanging="360"/>
      </w:pPr>
    </w:lvl>
    <w:lvl w:ilvl="3" w:tplc="51FE04E0">
      <w:start w:val="1"/>
      <w:numFmt w:val="decimal"/>
      <w:lvlText w:val="%4."/>
      <w:lvlJc w:val="left"/>
      <w:pPr>
        <w:ind w:left="1020" w:hanging="360"/>
      </w:pPr>
    </w:lvl>
    <w:lvl w:ilvl="4" w:tplc="76BA5912">
      <w:start w:val="1"/>
      <w:numFmt w:val="decimal"/>
      <w:lvlText w:val="%5."/>
      <w:lvlJc w:val="left"/>
      <w:pPr>
        <w:ind w:left="1020" w:hanging="360"/>
      </w:pPr>
    </w:lvl>
    <w:lvl w:ilvl="5" w:tplc="94949578">
      <w:start w:val="1"/>
      <w:numFmt w:val="decimal"/>
      <w:lvlText w:val="%6."/>
      <w:lvlJc w:val="left"/>
      <w:pPr>
        <w:ind w:left="1020" w:hanging="360"/>
      </w:pPr>
    </w:lvl>
    <w:lvl w:ilvl="6" w:tplc="BDD07B0A">
      <w:start w:val="1"/>
      <w:numFmt w:val="decimal"/>
      <w:lvlText w:val="%7."/>
      <w:lvlJc w:val="left"/>
      <w:pPr>
        <w:ind w:left="1020" w:hanging="360"/>
      </w:pPr>
    </w:lvl>
    <w:lvl w:ilvl="7" w:tplc="A5067C84">
      <w:start w:val="1"/>
      <w:numFmt w:val="decimal"/>
      <w:lvlText w:val="%8."/>
      <w:lvlJc w:val="left"/>
      <w:pPr>
        <w:ind w:left="1020" w:hanging="360"/>
      </w:pPr>
    </w:lvl>
    <w:lvl w:ilvl="8" w:tplc="31F4CCD0">
      <w:start w:val="1"/>
      <w:numFmt w:val="decimal"/>
      <w:lvlText w:val="%9."/>
      <w:lvlJc w:val="left"/>
      <w:pPr>
        <w:ind w:left="1020" w:hanging="360"/>
      </w:pPr>
    </w:lvl>
  </w:abstractNum>
  <w:num w:numId="1" w16cid:durableId="2064020028">
    <w:abstractNumId w:val="14"/>
  </w:num>
  <w:num w:numId="2" w16cid:durableId="1558053718">
    <w:abstractNumId w:val="2"/>
  </w:num>
  <w:num w:numId="3" w16cid:durableId="452599361">
    <w:abstractNumId w:val="1"/>
  </w:num>
  <w:num w:numId="4" w16cid:durableId="925841092">
    <w:abstractNumId w:val="13"/>
  </w:num>
  <w:num w:numId="5" w16cid:durableId="1350911502">
    <w:abstractNumId w:val="9"/>
  </w:num>
  <w:num w:numId="6" w16cid:durableId="1520777290">
    <w:abstractNumId w:val="10"/>
  </w:num>
  <w:num w:numId="7" w16cid:durableId="742800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1999390">
    <w:abstractNumId w:val="6"/>
  </w:num>
  <w:num w:numId="9" w16cid:durableId="1553544816">
    <w:abstractNumId w:val="4"/>
  </w:num>
  <w:num w:numId="10" w16cid:durableId="49036154">
    <w:abstractNumId w:val="11"/>
  </w:num>
  <w:num w:numId="11" w16cid:durableId="371417595">
    <w:abstractNumId w:val="0"/>
  </w:num>
  <w:num w:numId="12" w16cid:durableId="1986008100">
    <w:abstractNumId w:val="16"/>
  </w:num>
  <w:num w:numId="13" w16cid:durableId="1216235106">
    <w:abstractNumId w:val="15"/>
  </w:num>
  <w:num w:numId="14" w16cid:durableId="1926837541">
    <w:abstractNumId w:val="12"/>
  </w:num>
  <w:num w:numId="15" w16cid:durableId="2078091395">
    <w:abstractNumId w:val="17"/>
  </w:num>
  <w:num w:numId="16" w16cid:durableId="1898008114">
    <w:abstractNumId w:val="5"/>
  </w:num>
  <w:num w:numId="17" w16cid:durableId="513957325">
    <w:abstractNumId w:val="3"/>
  </w:num>
  <w:num w:numId="18" w16cid:durableId="1727215184">
    <w:abstractNumId w:val="18"/>
  </w:num>
  <w:num w:numId="19" w16cid:durableId="1249462579">
    <w:abstractNumId w:val="7"/>
  </w:num>
  <w:num w:numId="20" w16cid:durableId="47267447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j zhang">
    <w15:presenceInfo w15:providerId="Windows Live" w15:userId="c4ca7aff408e72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3NDM0MjUzMjYxMjNU0lEKTi0uzszPAykwqQUA+nR91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46&lt;/item&gt;&lt;item&gt;1155&lt;/item&gt;&lt;item&gt;1258&lt;/item&gt;&lt;item&gt;1259&lt;/item&gt;&lt;item&gt;1260&lt;/item&gt;&lt;item&gt;1272&lt;/item&gt;&lt;item&gt;1296&lt;/item&gt;&lt;item&gt;1349&lt;/item&gt;&lt;item&gt;1362&lt;/item&gt;&lt;item&gt;1364&lt;/item&gt;&lt;item&gt;1370&lt;/item&gt;&lt;item&gt;1424&lt;/item&gt;&lt;item&gt;1425&lt;/item&gt;&lt;item&gt;1426&lt;/item&gt;&lt;item&gt;1427&lt;/item&gt;&lt;item&gt;1428&lt;/item&gt;&lt;item&gt;1429&lt;/item&gt;&lt;item&gt;1430&lt;/item&gt;&lt;item&gt;1431&lt;/item&gt;&lt;item&gt;1432&lt;/item&gt;&lt;item&gt;1433&lt;/item&gt;&lt;item&gt;1434&lt;/item&gt;&lt;item&gt;1435&lt;/item&gt;&lt;item&gt;1436&lt;/item&gt;&lt;item&gt;1437&lt;/item&gt;&lt;item&gt;1438&lt;/item&gt;&lt;item&gt;1439&lt;/item&gt;&lt;item&gt;1440&lt;/item&gt;&lt;item&gt;1441&lt;/item&gt;&lt;item&gt;1442&lt;/item&gt;&lt;item&gt;1443&lt;/item&gt;&lt;item&gt;1444&lt;/item&gt;&lt;item&gt;1445&lt;/item&gt;&lt;item&gt;1446&lt;/item&gt;&lt;item&gt;1447&lt;/item&gt;&lt;item&gt;1448&lt;/item&gt;&lt;item&gt;1449&lt;/item&gt;&lt;item&gt;1450&lt;/item&gt;&lt;item&gt;1451&lt;/item&gt;&lt;/record-ids&gt;&lt;/item&gt;&lt;/Libraries&gt;"/>
  </w:docVars>
  <w:rsids>
    <w:rsidRoot w:val="00732E46"/>
    <w:rsid w:val="00000320"/>
    <w:rsid w:val="000011F1"/>
    <w:rsid w:val="00002D96"/>
    <w:rsid w:val="00002FAF"/>
    <w:rsid w:val="000066C6"/>
    <w:rsid w:val="000068D6"/>
    <w:rsid w:val="00007EC5"/>
    <w:rsid w:val="00017CCF"/>
    <w:rsid w:val="00021B7A"/>
    <w:rsid w:val="00023182"/>
    <w:rsid w:val="00023AF1"/>
    <w:rsid w:val="00024F03"/>
    <w:rsid w:val="0002680C"/>
    <w:rsid w:val="00031272"/>
    <w:rsid w:val="00031B79"/>
    <w:rsid w:val="0003442C"/>
    <w:rsid w:val="00037FF6"/>
    <w:rsid w:val="000403AE"/>
    <w:rsid w:val="0004154B"/>
    <w:rsid w:val="00042AE6"/>
    <w:rsid w:val="000437E6"/>
    <w:rsid w:val="0004676F"/>
    <w:rsid w:val="00047D8B"/>
    <w:rsid w:val="00050206"/>
    <w:rsid w:val="00050683"/>
    <w:rsid w:val="00051121"/>
    <w:rsid w:val="00053148"/>
    <w:rsid w:val="00053B2E"/>
    <w:rsid w:val="00053EBA"/>
    <w:rsid w:val="000547AB"/>
    <w:rsid w:val="0005497D"/>
    <w:rsid w:val="0005652A"/>
    <w:rsid w:val="000605B8"/>
    <w:rsid w:val="000650E5"/>
    <w:rsid w:val="00067023"/>
    <w:rsid w:val="00072C24"/>
    <w:rsid w:val="000731DE"/>
    <w:rsid w:val="0007643C"/>
    <w:rsid w:val="00081747"/>
    <w:rsid w:val="00085D7A"/>
    <w:rsid w:val="0009193E"/>
    <w:rsid w:val="000968E1"/>
    <w:rsid w:val="000973AD"/>
    <w:rsid w:val="000A18B0"/>
    <w:rsid w:val="000A3E09"/>
    <w:rsid w:val="000A433A"/>
    <w:rsid w:val="000B55F5"/>
    <w:rsid w:val="000B6DAA"/>
    <w:rsid w:val="000B6F81"/>
    <w:rsid w:val="000C21BE"/>
    <w:rsid w:val="000C4394"/>
    <w:rsid w:val="000C6051"/>
    <w:rsid w:val="000C68F9"/>
    <w:rsid w:val="000C7B91"/>
    <w:rsid w:val="000D4F4C"/>
    <w:rsid w:val="000D5DE5"/>
    <w:rsid w:val="000D711F"/>
    <w:rsid w:val="000E3165"/>
    <w:rsid w:val="000E6BC9"/>
    <w:rsid w:val="000E75DC"/>
    <w:rsid w:val="000F2C11"/>
    <w:rsid w:val="000F400B"/>
    <w:rsid w:val="000F5B5F"/>
    <w:rsid w:val="000F66AF"/>
    <w:rsid w:val="001045A1"/>
    <w:rsid w:val="00106622"/>
    <w:rsid w:val="001104DC"/>
    <w:rsid w:val="00110E2B"/>
    <w:rsid w:val="001123FD"/>
    <w:rsid w:val="00114406"/>
    <w:rsid w:val="00114C1D"/>
    <w:rsid w:val="001160BF"/>
    <w:rsid w:val="001176D4"/>
    <w:rsid w:val="00120ECB"/>
    <w:rsid w:val="00124A09"/>
    <w:rsid w:val="00135790"/>
    <w:rsid w:val="00135992"/>
    <w:rsid w:val="00136CDC"/>
    <w:rsid w:val="0014692A"/>
    <w:rsid w:val="00152AB3"/>
    <w:rsid w:val="00155187"/>
    <w:rsid w:val="001558B0"/>
    <w:rsid w:val="00155D9A"/>
    <w:rsid w:val="001703F1"/>
    <w:rsid w:val="00170C54"/>
    <w:rsid w:val="001743EC"/>
    <w:rsid w:val="00180047"/>
    <w:rsid w:val="00181030"/>
    <w:rsid w:val="001845AB"/>
    <w:rsid w:val="00185B2F"/>
    <w:rsid w:val="00187CE6"/>
    <w:rsid w:val="00187D25"/>
    <w:rsid w:val="00191C8F"/>
    <w:rsid w:val="0019206C"/>
    <w:rsid w:val="00193A54"/>
    <w:rsid w:val="001A301F"/>
    <w:rsid w:val="001A35D0"/>
    <w:rsid w:val="001A4596"/>
    <w:rsid w:val="001A476C"/>
    <w:rsid w:val="001B020C"/>
    <w:rsid w:val="001B0334"/>
    <w:rsid w:val="001B0D59"/>
    <w:rsid w:val="001B2E51"/>
    <w:rsid w:val="001B4CC3"/>
    <w:rsid w:val="001C2970"/>
    <w:rsid w:val="001C3077"/>
    <w:rsid w:val="001C41AE"/>
    <w:rsid w:val="001C42EE"/>
    <w:rsid w:val="001C4DC0"/>
    <w:rsid w:val="001C6BAE"/>
    <w:rsid w:val="001D56F4"/>
    <w:rsid w:val="001D5901"/>
    <w:rsid w:val="001E14BB"/>
    <w:rsid w:val="001E2DE4"/>
    <w:rsid w:val="001E4C66"/>
    <w:rsid w:val="001E7EDB"/>
    <w:rsid w:val="001F1173"/>
    <w:rsid w:val="001F2329"/>
    <w:rsid w:val="001F512A"/>
    <w:rsid w:val="001F52EB"/>
    <w:rsid w:val="0020101C"/>
    <w:rsid w:val="00201147"/>
    <w:rsid w:val="0020181A"/>
    <w:rsid w:val="00201855"/>
    <w:rsid w:val="00205173"/>
    <w:rsid w:val="0020651A"/>
    <w:rsid w:val="002107FE"/>
    <w:rsid w:val="00213157"/>
    <w:rsid w:val="00227A27"/>
    <w:rsid w:val="002303F9"/>
    <w:rsid w:val="00233A4C"/>
    <w:rsid w:val="00234ABB"/>
    <w:rsid w:val="00234E54"/>
    <w:rsid w:val="0023504E"/>
    <w:rsid w:val="002361C0"/>
    <w:rsid w:val="002372E8"/>
    <w:rsid w:val="002454C2"/>
    <w:rsid w:val="00246A1B"/>
    <w:rsid w:val="0025266D"/>
    <w:rsid w:val="00254129"/>
    <w:rsid w:val="00255560"/>
    <w:rsid w:val="002577ED"/>
    <w:rsid w:val="00257D0B"/>
    <w:rsid w:val="00262743"/>
    <w:rsid w:val="00262D2F"/>
    <w:rsid w:val="00264ADB"/>
    <w:rsid w:val="0026581D"/>
    <w:rsid w:val="0026655E"/>
    <w:rsid w:val="0027404A"/>
    <w:rsid w:val="0027555D"/>
    <w:rsid w:val="00276B0C"/>
    <w:rsid w:val="002775B6"/>
    <w:rsid w:val="00281189"/>
    <w:rsid w:val="002816A6"/>
    <w:rsid w:val="00282E76"/>
    <w:rsid w:val="00283A62"/>
    <w:rsid w:val="00285E41"/>
    <w:rsid w:val="00286FAA"/>
    <w:rsid w:val="0028709C"/>
    <w:rsid w:val="00290A9B"/>
    <w:rsid w:val="00292817"/>
    <w:rsid w:val="002947C5"/>
    <w:rsid w:val="00295BA1"/>
    <w:rsid w:val="00296547"/>
    <w:rsid w:val="00297F75"/>
    <w:rsid w:val="002A1BB5"/>
    <w:rsid w:val="002A5A99"/>
    <w:rsid w:val="002B50A1"/>
    <w:rsid w:val="002C0227"/>
    <w:rsid w:val="002C1AA2"/>
    <w:rsid w:val="002D1B72"/>
    <w:rsid w:val="002D54AA"/>
    <w:rsid w:val="002D5FF5"/>
    <w:rsid w:val="002D6A3D"/>
    <w:rsid w:val="002E0E36"/>
    <w:rsid w:val="002E1E88"/>
    <w:rsid w:val="002E2421"/>
    <w:rsid w:val="002E3CF4"/>
    <w:rsid w:val="002E5BC4"/>
    <w:rsid w:val="002F160E"/>
    <w:rsid w:val="002F221E"/>
    <w:rsid w:val="002F722B"/>
    <w:rsid w:val="00302B58"/>
    <w:rsid w:val="00305C29"/>
    <w:rsid w:val="00306ED1"/>
    <w:rsid w:val="00307641"/>
    <w:rsid w:val="00311A65"/>
    <w:rsid w:val="0031286C"/>
    <w:rsid w:val="00313303"/>
    <w:rsid w:val="00313421"/>
    <w:rsid w:val="00315ED3"/>
    <w:rsid w:val="003205C9"/>
    <w:rsid w:val="00320C45"/>
    <w:rsid w:val="003310B8"/>
    <w:rsid w:val="003371A8"/>
    <w:rsid w:val="0034087F"/>
    <w:rsid w:val="00341D4A"/>
    <w:rsid w:val="003457D1"/>
    <w:rsid w:val="00345852"/>
    <w:rsid w:val="00345D7C"/>
    <w:rsid w:val="00346C7B"/>
    <w:rsid w:val="00347A82"/>
    <w:rsid w:val="0035019E"/>
    <w:rsid w:val="00354D4F"/>
    <w:rsid w:val="00357347"/>
    <w:rsid w:val="0035737C"/>
    <w:rsid w:val="0036091A"/>
    <w:rsid w:val="00366045"/>
    <w:rsid w:val="00372D84"/>
    <w:rsid w:val="00372EC2"/>
    <w:rsid w:val="00373D2B"/>
    <w:rsid w:val="00376189"/>
    <w:rsid w:val="00383060"/>
    <w:rsid w:val="00386989"/>
    <w:rsid w:val="00390385"/>
    <w:rsid w:val="003913E5"/>
    <w:rsid w:val="003915A1"/>
    <w:rsid w:val="0039369F"/>
    <w:rsid w:val="00394E7B"/>
    <w:rsid w:val="003964FE"/>
    <w:rsid w:val="003A236D"/>
    <w:rsid w:val="003A4597"/>
    <w:rsid w:val="003A6B46"/>
    <w:rsid w:val="003B2438"/>
    <w:rsid w:val="003B2637"/>
    <w:rsid w:val="003B2F87"/>
    <w:rsid w:val="003C5E18"/>
    <w:rsid w:val="003D5A04"/>
    <w:rsid w:val="003D5D20"/>
    <w:rsid w:val="003E60B4"/>
    <w:rsid w:val="003F021E"/>
    <w:rsid w:val="003F5040"/>
    <w:rsid w:val="003F5D17"/>
    <w:rsid w:val="00402320"/>
    <w:rsid w:val="0040437B"/>
    <w:rsid w:val="00405FC8"/>
    <w:rsid w:val="004063A4"/>
    <w:rsid w:val="0041082D"/>
    <w:rsid w:val="00410D25"/>
    <w:rsid w:val="0041289C"/>
    <w:rsid w:val="004151C1"/>
    <w:rsid w:val="004169FD"/>
    <w:rsid w:val="00420C90"/>
    <w:rsid w:val="004210D3"/>
    <w:rsid w:val="00430206"/>
    <w:rsid w:val="00434276"/>
    <w:rsid w:val="00441065"/>
    <w:rsid w:val="004442FB"/>
    <w:rsid w:val="004469FA"/>
    <w:rsid w:val="00447662"/>
    <w:rsid w:val="004478E9"/>
    <w:rsid w:val="00456F66"/>
    <w:rsid w:val="0045726E"/>
    <w:rsid w:val="004608BF"/>
    <w:rsid w:val="00461CDF"/>
    <w:rsid w:val="004656BC"/>
    <w:rsid w:val="00465962"/>
    <w:rsid w:val="00474613"/>
    <w:rsid w:val="0048247F"/>
    <w:rsid w:val="00484449"/>
    <w:rsid w:val="00486020"/>
    <w:rsid w:val="00487CAE"/>
    <w:rsid w:val="00491EBE"/>
    <w:rsid w:val="004941A2"/>
    <w:rsid w:val="004972A8"/>
    <w:rsid w:val="004A4B26"/>
    <w:rsid w:val="004B29E3"/>
    <w:rsid w:val="004B2CA8"/>
    <w:rsid w:val="004B7FDA"/>
    <w:rsid w:val="004C0A1B"/>
    <w:rsid w:val="004C0A56"/>
    <w:rsid w:val="004C199E"/>
    <w:rsid w:val="004C1E98"/>
    <w:rsid w:val="004C39B1"/>
    <w:rsid w:val="004C42F4"/>
    <w:rsid w:val="004C6725"/>
    <w:rsid w:val="004C6EEA"/>
    <w:rsid w:val="004D484A"/>
    <w:rsid w:val="004E3032"/>
    <w:rsid w:val="004E552C"/>
    <w:rsid w:val="004E5B05"/>
    <w:rsid w:val="004F009F"/>
    <w:rsid w:val="004F10BF"/>
    <w:rsid w:val="004F182D"/>
    <w:rsid w:val="004F3834"/>
    <w:rsid w:val="004F743E"/>
    <w:rsid w:val="005019E7"/>
    <w:rsid w:val="00506ACE"/>
    <w:rsid w:val="00513003"/>
    <w:rsid w:val="005151E2"/>
    <w:rsid w:val="005203D0"/>
    <w:rsid w:val="00521B75"/>
    <w:rsid w:val="00525987"/>
    <w:rsid w:val="00526690"/>
    <w:rsid w:val="005330F0"/>
    <w:rsid w:val="00533426"/>
    <w:rsid w:val="00533E1B"/>
    <w:rsid w:val="005341E1"/>
    <w:rsid w:val="00550D56"/>
    <w:rsid w:val="00553C22"/>
    <w:rsid w:val="00553E41"/>
    <w:rsid w:val="00554BCB"/>
    <w:rsid w:val="00554CE7"/>
    <w:rsid w:val="00554FCA"/>
    <w:rsid w:val="0056160C"/>
    <w:rsid w:val="00561FBD"/>
    <w:rsid w:val="00562C01"/>
    <w:rsid w:val="0056364D"/>
    <w:rsid w:val="005766F2"/>
    <w:rsid w:val="00576EE4"/>
    <w:rsid w:val="005814F7"/>
    <w:rsid w:val="005875B9"/>
    <w:rsid w:val="005915C7"/>
    <w:rsid w:val="0059348A"/>
    <w:rsid w:val="005972D7"/>
    <w:rsid w:val="005A170E"/>
    <w:rsid w:val="005A2567"/>
    <w:rsid w:val="005A2E34"/>
    <w:rsid w:val="005A5139"/>
    <w:rsid w:val="005A55C9"/>
    <w:rsid w:val="005A6959"/>
    <w:rsid w:val="005B28DD"/>
    <w:rsid w:val="005B43C2"/>
    <w:rsid w:val="005B7623"/>
    <w:rsid w:val="005C07D8"/>
    <w:rsid w:val="005C18AE"/>
    <w:rsid w:val="005C465C"/>
    <w:rsid w:val="005C57EA"/>
    <w:rsid w:val="005C68BC"/>
    <w:rsid w:val="005D3B2F"/>
    <w:rsid w:val="005E0455"/>
    <w:rsid w:val="005E2D10"/>
    <w:rsid w:val="005E37BB"/>
    <w:rsid w:val="005E43A8"/>
    <w:rsid w:val="005E69DC"/>
    <w:rsid w:val="005F0DEA"/>
    <w:rsid w:val="005F12E8"/>
    <w:rsid w:val="005F1483"/>
    <w:rsid w:val="005F1B38"/>
    <w:rsid w:val="005F4497"/>
    <w:rsid w:val="005F5440"/>
    <w:rsid w:val="005F54B8"/>
    <w:rsid w:val="005F5C8C"/>
    <w:rsid w:val="005F5E3C"/>
    <w:rsid w:val="005F72FA"/>
    <w:rsid w:val="00600469"/>
    <w:rsid w:val="00602937"/>
    <w:rsid w:val="00602F8D"/>
    <w:rsid w:val="006044F0"/>
    <w:rsid w:val="00604D9A"/>
    <w:rsid w:val="0060509C"/>
    <w:rsid w:val="006059E4"/>
    <w:rsid w:val="0060628F"/>
    <w:rsid w:val="006068E5"/>
    <w:rsid w:val="00610DAD"/>
    <w:rsid w:val="0061357D"/>
    <w:rsid w:val="00613800"/>
    <w:rsid w:val="00615F59"/>
    <w:rsid w:val="006160D7"/>
    <w:rsid w:val="00616D89"/>
    <w:rsid w:val="006209FC"/>
    <w:rsid w:val="00620F7A"/>
    <w:rsid w:val="00621141"/>
    <w:rsid w:val="006250E9"/>
    <w:rsid w:val="00632095"/>
    <w:rsid w:val="006323A4"/>
    <w:rsid w:val="00634D6D"/>
    <w:rsid w:val="00636B1D"/>
    <w:rsid w:val="00636D0A"/>
    <w:rsid w:val="00641930"/>
    <w:rsid w:val="00643CF4"/>
    <w:rsid w:val="00645190"/>
    <w:rsid w:val="00647361"/>
    <w:rsid w:val="0065029E"/>
    <w:rsid w:val="00650C0E"/>
    <w:rsid w:val="006514FE"/>
    <w:rsid w:val="0065173B"/>
    <w:rsid w:val="006533E0"/>
    <w:rsid w:val="00654E35"/>
    <w:rsid w:val="006562A8"/>
    <w:rsid w:val="00660F88"/>
    <w:rsid w:val="00662284"/>
    <w:rsid w:val="00667A0B"/>
    <w:rsid w:val="00667D06"/>
    <w:rsid w:val="00670248"/>
    <w:rsid w:val="00671C46"/>
    <w:rsid w:val="006755BA"/>
    <w:rsid w:val="00675E71"/>
    <w:rsid w:val="006774B8"/>
    <w:rsid w:val="00680C42"/>
    <w:rsid w:val="00683378"/>
    <w:rsid w:val="00690092"/>
    <w:rsid w:val="00691132"/>
    <w:rsid w:val="00693D42"/>
    <w:rsid w:val="00693F7A"/>
    <w:rsid w:val="00694E0B"/>
    <w:rsid w:val="006A23FB"/>
    <w:rsid w:val="006A2CDF"/>
    <w:rsid w:val="006A5237"/>
    <w:rsid w:val="006B4ECF"/>
    <w:rsid w:val="006B5CE9"/>
    <w:rsid w:val="006B5DB3"/>
    <w:rsid w:val="006B68F3"/>
    <w:rsid w:val="006C2C8B"/>
    <w:rsid w:val="006C32BD"/>
    <w:rsid w:val="006C36C5"/>
    <w:rsid w:val="006C60F0"/>
    <w:rsid w:val="006C6A22"/>
    <w:rsid w:val="006D10CD"/>
    <w:rsid w:val="006D3C98"/>
    <w:rsid w:val="006D5CB4"/>
    <w:rsid w:val="006D7658"/>
    <w:rsid w:val="006E2203"/>
    <w:rsid w:val="006E24B0"/>
    <w:rsid w:val="006E2DD0"/>
    <w:rsid w:val="006E42E3"/>
    <w:rsid w:val="006E650D"/>
    <w:rsid w:val="006E6CA8"/>
    <w:rsid w:val="006F18B8"/>
    <w:rsid w:val="006F5F90"/>
    <w:rsid w:val="006F6F5A"/>
    <w:rsid w:val="0070060D"/>
    <w:rsid w:val="007054D1"/>
    <w:rsid w:val="0070673A"/>
    <w:rsid w:val="007079CF"/>
    <w:rsid w:val="007102C2"/>
    <w:rsid w:val="00712585"/>
    <w:rsid w:val="0071356B"/>
    <w:rsid w:val="0071396A"/>
    <w:rsid w:val="00715449"/>
    <w:rsid w:val="0071706E"/>
    <w:rsid w:val="00717E64"/>
    <w:rsid w:val="007275AC"/>
    <w:rsid w:val="00727FC9"/>
    <w:rsid w:val="00732DAC"/>
    <w:rsid w:val="00732E46"/>
    <w:rsid w:val="00735B9C"/>
    <w:rsid w:val="00741A64"/>
    <w:rsid w:val="00741C18"/>
    <w:rsid w:val="00743493"/>
    <w:rsid w:val="0074391B"/>
    <w:rsid w:val="00745106"/>
    <w:rsid w:val="007522D4"/>
    <w:rsid w:val="00756915"/>
    <w:rsid w:val="00760E28"/>
    <w:rsid w:val="007624DA"/>
    <w:rsid w:val="00763F73"/>
    <w:rsid w:val="00764B9D"/>
    <w:rsid w:val="00771AA2"/>
    <w:rsid w:val="00774EC5"/>
    <w:rsid w:val="007805CD"/>
    <w:rsid w:val="00781B38"/>
    <w:rsid w:val="00785EF8"/>
    <w:rsid w:val="00786BDA"/>
    <w:rsid w:val="007932F7"/>
    <w:rsid w:val="007938DE"/>
    <w:rsid w:val="00793A1C"/>
    <w:rsid w:val="0079426F"/>
    <w:rsid w:val="007968C6"/>
    <w:rsid w:val="00796AC6"/>
    <w:rsid w:val="007A0686"/>
    <w:rsid w:val="007A197F"/>
    <w:rsid w:val="007A21B6"/>
    <w:rsid w:val="007A2DEB"/>
    <w:rsid w:val="007A3A3A"/>
    <w:rsid w:val="007A6F44"/>
    <w:rsid w:val="007A70C2"/>
    <w:rsid w:val="007B07C3"/>
    <w:rsid w:val="007B38DE"/>
    <w:rsid w:val="007B45CD"/>
    <w:rsid w:val="007B62A7"/>
    <w:rsid w:val="007C17D3"/>
    <w:rsid w:val="007C1B48"/>
    <w:rsid w:val="007C1BFB"/>
    <w:rsid w:val="007C410D"/>
    <w:rsid w:val="007C4AC6"/>
    <w:rsid w:val="007C5FE2"/>
    <w:rsid w:val="007C60D2"/>
    <w:rsid w:val="007D4E2C"/>
    <w:rsid w:val="007D546C"/>
    <w:rsid w:val="007D5DE4"/>
    <w:rsid w:val="007D5E7A"/>
    <w:rsid w:val="007E0675"/>
    <w:rsid w:val="007E071A"/>
    <w:rsid w:val="007E3D6E"/>
    <w:rsid w:val="007E5119"/>
    <w:rsid w:val="007E542D"/>
    <w:rsid w:val="007E713A"/>
    <w:rsid w:val="007F08C9"/>
    <w:rsid w:val="007F0EF0"/>
    <w:rsid w:val="007F16BA"/>
    <w:rsid w:val="007F4FB6"/>
    <w:rsid w:val="007F5994"/>
    <w:rsid w:val="007F78F4"/>
    <w:rsid w:val="007F7E44"/>
    <w:rsid w:val="0080720F"/>
    <w:rsid w:val="008101DF"/>
    <w:rsid w:val="00810239"/>
    <w:rsid w:val="00810E2F"/>
    <w:rsid w:val="00813371"/>
    <w:rsid w:val="00814CDB"/>
    <w:rsid w:val="00817EC6"/>
    <w:rsid w:val="0082060B"/>
    <w:rsid w:val="00820D68"/>
    <w:rsid w:val="008218B0"/>
    <w:rsid w:val="00821E42"/>
    <w:rsid w:val="00821E99"/>
    <w:rsid w:val="00827FB8"/>
    <w:rsid w:val="008301C1"/>
    <w:rsid w:val="008313C6"/>
    <w:rsid w:val="008331B9"/>
    <w:rsid w:val="00833CB7"/>
    <w:rsid w:val="00833E4B"/>
    <w:rsid w:val="00835678"/>
    <w:rsid w:val="00836676"/>
    <w:rsid w:val="0083706B"/>
    <w:rsid w:val="00837B68"/>
    <w:rsid w:val="00840494"/>
    <w:rsid w:val="008404BA"/>
    <w:rsid w:val="0084123B"/>
    <w:rsid w:val="008433F0"/>
    <w:rsid w:val="00851768"/>
    <w:rsid w:val="00851B4D"/>
    <w:rsid w:val="00855325"/>
    <w:rsid w:val="00860579"/>
    <w:rsid w:val="00864553"/>
    <w:rsid w:val="008658CF"/>
    <w:rsid w:val="00865B9A"/>
    <w:rsid w:val="00867CA8"/>
    <w:rsid w:val="00872C61"/>
    <w:rsid w:val="00873420"/>
    <w:rsid w:val="00874563"/>
    <w:rsid w:val="00874977"/>
    <w:rsid w:val="00876409"/>
    <w:rsid w:val="008807FE"/>
    <w:rsid w:val="008856C3"/>
    <w:rsid w:val="00886006"/>
    <w:rsid w:val="00891CAE"/>
    <w:rsid w:val="0089272D"/>
    <w:rsid w:val="0089298D"/>
    <w:rsid w:val="008934E0"/>
    <w:rsid w:val="00894BEF"/>
    <w:rsid w:val="00897DDB"/>
    <w:rsid w:val="008A180F"/>
    <w:rsid w:val="008A685A"/>
    <w:rsid w:val="008A75FF"/>
    <w:rsid w:val="008B2AF4"/>
    <w:rsid w:val="008B2B29"/>
    <w:rsid w:val="008B7070"/>
    <w:rsid w:val="008B7D5A"/>
    <w:rsid w:val="008D07BD"/>
    <w:rsid w:val="008D1F32"/>
    <w:rsid w:val="008D5EEB"/>
    <w:rsid w:val="008D7020"/>
    <w:rsid w:val="008D776F"/>
    <w:rsid w:val="008E0CA3"/>
    <w:rsid w:val="008E0DA5"/>
    <w:rsid w:val="008E1FF8"/>
    <w:rsid w:val="008E25DC"/>
    <w:rsid w:val="008E4618"/>
    <w:rsid w:val="008E4F03"/>
    <w:rsid w:val="008E63BE"/>
    <w:rsid w:val="008F6253"/>
    <w:rsid w:val="008F6FFC"/>
    <w:rsid w:val="00900B53"/>
    <w:rsid w:val="00904B79"/>
    <w:rsid w:val="009055BE"/>
    <w:rsid w:val="009067FB"/>
    <w:rsid w:val="0090680C"/>
    <w:rsid w:val="00907829"/>
    <w:rsid w:val="0091024A"/>
    <w:rsid w:val="009119C1"/>
    <w:rsid w:val="00911E14"/>
    <w:rsid w:val="00916224"/>
    <w:rsid w:val="0092055C"/>
    <w:rsid w:val="00921DAB"/>
    <w:rsid w:val="0092255C"/>
    <w:rsid w:val="00932FBA"/>
    <w:rsid w:val="009337E2"/>
    <w:rsid w:val="00941830"/>
    <w:rsid w:val="00943B80"/>
    <w:rsid w:val="009454A2"/>
    <w:rsid w:val="00953609"/>
    <w:rsid w:val="00955470"/>
    <w:rsid w:val="009608D1"/>
    <w:rsid w:val="0096199E"/>
    <w:rsid w:val="00962274"/>
    <w:rsid w:val="0096416A"/>
    <w:rsid w:val="0098112C"/>
    <w:rsid w:val="00985EA3"/>
    <w:rsid w:val="00986618"/>
    <w:rsid w:val="00987C93"/>
    <w:rsid w:val="0099118E"/>
    <w:rsid w:val="009944CF"/>
    <w:rsid w:val="00996E2C"/>
    <w:rsid w:val="0099759A"/>
    <w:rsid w:val="00997B57"/>
    <w:rsid w:val="009A0AA6"/>
    <w:rsid w:val="009A0F79"/>
    <w:rsid w:val="009B29EF"/>
    <w:rsid w:val="009B429F"/>
    <w:rsid w:val="009B42F9"/>
    <w:rsid w:val="009B4594"/>
    <w:rsid w:val="009B49F9"/>
    <w:rsid w:val="009B54CA"/>
    <w:rsid w:val="009B5E92"/>
    <w:rsid w:val="009C17B0"/>
    <w:rsid w:val="009C7B82"/>
    <w:rsid w:val="009D3FBB"/>
    <w:rsid w:val="009E0FC2"/>
    <w:rsid w:val="009E2C51"/>
    <w:rsid w:val="009E33F1"/>
    <w:rsid w:val="009E61F4"/>
    <w:rsid w:val="009E73E3"/>
    <w:rsid w:val="009F1E3A"/>
    <w:rsid w:val="009F28FB"/>
    <w:rsid w:val="00A168FA"/>
    <w:rsid w:val="00A172DA"/>
    <w:rsid w:val="00A2387F"/>
    <w:rsid w:val="00A26A6A"/>
    <w:rsid w:val="00A26E58"/>
    <w:rsid w:val="00A27561"/>
    <w:rsid w:val="00A30C58"/>
    <w:rsid w:val="00A30F86"/>
    <w:rsid w:val="00A320DF"/>
    <w:rsid w:val="00A40A03"/>
    <w:rsid w:val="00A40EF7"/>
    <w:rsid w:val="00A41540"/>
    <w:rsid w:val="00A420D5"/>
    <w:rsid w:val="00A4295B"/>
    <w:rsid w:val="00A44FC2"/>
    <w:rsid w:val="00A50F92"/>
    <w:rsid w:val="00A5165F"/>
    <w:rsid w:val="00A52732"/>
    <w:rsid w:val="00A530D2"/>
    <w:rsid w:val="00A6122B"/>
    <w:rsid w:val="00A613EC"/>
    <w:rsid w:val="00A628AC"/>
    <w:rsid w:val="00A649C5"/>
    <w:rsid w:val="00A65256"/>
    <w:rsid w:val="00A731B7"/>
    <w:rsid w:val="00A740E2"/>
    <w:rsid w:val="00A74B76"/>
    <w:rsid w:val="00A75D7E"/>
    <w:rsid w:val="00A80BDA"/>
    <w:rsid w:val="00A81A5B"/>
    <w:rsid w:val="00A82A7D"/>
    <w:rsid w:val="00A853F3"/>
    <w:rsid w:val="00A91C6C"/>
    <w:rsid w:val="00A9447A"/>
    <w:rsid w:val="00A96018"/>
    <w:rsid w:val="00AA1312"/>
    <w:rsid w:val="00AA1494"/>
    <w:rsid w:val="00AA2334"/>
    <w:rsid w:val="00AA259A"/>
    <w:rsid w:val="00AA3E0F"/>
    <w:rsid w:val="00AA41CA"/>
    <w:rsid w:val="00AA5166"/>
    <w:rsid w:val="00AA5225"/>
    <w:rsid w:val="00AA5980"/>
    <w:rsid w:val="00AB359B"/>
    <w:rsid w:val="00AB3762"/>
    <w:rsid w:val="00AB4392"/>
    <w:rsid w:val="00AB4C22"/>
    <w:rsid w:val="00AB59DC"/>
    <w:rsid w:val="00AC0FD4"/>
    <w:rsid w:val="00AC1085"/>
    <w:rsid w:val="00AC24BB"/>
    <w:rsid w:val="00AC6C8E"/>
    <w:rsid w:val="00AC7AC1"/>
    <w:rsid w:val="00AD10A4"/>
    <w:rsid w:val="00AD1B41"/>
    <w:rsid w:val="00AE0E2C"/>
    <w:rsid w:val="00AE100A"/>
    <w:rsid w:val="00AE2854"/>
    <w:rsid w:val="00AE30B9"/>
    <w:rsid w:val="00AE62A0"/>
    <w:rsid w:val="00AF3089"/>
    <w:rsid w:val="00AF716A"/>
    <w:rsid w:val="00B03DB0"/>
    <w:rsid w:val="00B04C32"/>
    <w:rsid w:val="00B0509F"/>
    <w:rsid w:val="00B05CCE"/>
    <w:rsid w:val="00B06A64"/>
    <w:rsid w:val="00B07BB7"/>
    <w:rsid w:val="00B10793"/>
    <w:rsid w:val="00B10993"/>
    <w:rsid w:val="00B10AF1"/>
    <w:rsid w:val="00B10FD4"/>
    <w:rsid w:val="00B12DD5"/>
    <w:rsid w:val="00B13116"/>
    <w:rsid w:val="00B13A38"/>
    <w:rsid w:val="00B14908"/>
    <w:rsid w:val="00B15B5A"/>
    <w:rsid w:val="00B166A0"/>
    <w:rsid w:val="00B1701B"/>
    <w:rsid w:val="00B23C92"/>
    <w:rsid w:val="00B270B5"/>
    <w:rsid w:val="00B273D8"/>
    <w:rsid w:val="00B35EDA"/>
    <w:rsid w:val="00B376AA"/>
    <w:rsid w:val="00B440AA"/>
    <w:rsid w:val="00B4541E"/>
    <w:rsid w:val="00B5198B"/>
    <w:rsid w:val="00B51AB6"/>
    <w:rsid w:val="00B531E2"/>
    <w:rsid w:val="00B54450"/>
    <w:rsid w:val="00B55E9F"/>
    <w:rsid w:val="00B60677"/>
    <w:rsid w:val="00B61C11"/>
    <w:rsid w:val="00B70E9E"/>
    <w:rsid w:val="00B716A7"/>
    <w:rsid w:val="00B74C91"/>
    <w:rsid w:val="00B75920"/>
    <w:rsid w:val="00B819C5"/>
    <w:rsid w:val="00B831AC"/>
    <w:rsid w:val="00B83200"/>
    <w:rsid w:val="00B83635"/>
    <w:rsid w:val="00B83B45"/>
    <w:rsid w:val="00B83DAE"/>
    <w:rsid w:val="00B84225"/>
    <w:rsid w:val="00B856BB"/>
    <w:rsid w:val="00B86E40"/>
    <w:rsid w:val="00B874E4"/>
    <w:rsid w:val="00B87537"/>
    <w:rsid w:val="00B93DE7"/>
    <w:rsid w:val="00B941C6"/>
    <w:rsid w:val="00B95801"/>
    <w:rsid w:val="00B958AB"/>
    <w:rsid w:val="00B96D5D"/>
    <w:rsid w:val="00BA09FF"/>
    <w:rsid w:val="00BA1157"/>
    <w:rsid w:val="00BA4D4D"/>
    <w:rsid w:val="00BA5E1D"/>
    <w:rsid w:val="00BA71D5"/>
    <w:rsid w:val="00BA7AC6"/>
    <w:rsid w:val="00BA7B84"/>
    <w:rsid w:val="00BB0B35"/>
    <w:rsid w:val="00BC0495"/>
    <w:rsid w:val="00BC1101"/>
    <w:rsid w:val="00BC4B74"/>
    <w:rsid w:val="00BC508E"/>
    <w:rsid w:val="00BD35E8"/>
    <w:rsid w:val="00BD6E6B"/>
    <w:rsid w:val="00BD792C"/>
    <w:rsid w:val="00BD79F9"/>
    <w:rsid w:val="00BD7C3A"/>
    <w:rsid w:val="00BE4774"/>
    <w:rsid w:val="00BE48ED"/>
    <w:rsid w:val="00BE4DB8"/>
    <w:rsid w:val="00BE4DD1"/>
    <w:rsid w:val="00BF60E4"/>
    <w:rsid w:val="00C03BC1"/>
    <w:rsid w:val="00C04F49"/>
    <w:rsid w:val="00C104C4"/>
    <w:rsid w:val="00C10F3D"/>
    <w:rsid w:val="00C14083"/>
    <w:rsid w:val="00C14698"/>
    <w:rsid w:val="00C16047"/>
    <w:rsid w:val="00C25825"/>
    <w:rsid w:val="00C30D6A"/>
    <w:rsid w:val="00C34B38"/>
    <w:rsid w:val="00C3670A"/>
    <w:rsid w:val="00C37BEA"/>
    <w:rsid w:val="00C45D19"/>
    <w:rsid w:val="00C4750A"/>
    <w:rsid w:val="00C47EA5"/>
    <w:rsid w:val="00C50BD7"/>
    <w:rsid w:val="00C52F3D"/>
    <w:rsid w:val="00C53632"/>
    <w:rsid w:val="00C54B70"/>
    <w:rsid w:val="00C558C5"/>
    <w:rsid w:val="00C61A11"/>
    <w:rsid w:val="00C61A70"/>
    <w:rsid w:val="00C61B12"/>
    <w:rsid w:val="00C64D24"/>
    <w:rsid w:val="00C64F63"/>
    <w:rsid w:val="00C655DB"/>
    <w:rsid w:val="00C67CB4"/>
    <w:rsid w:val="00C67E7C"/>
    <w:rsid w:val="00C7093B"/>
    <w:rsid w:val="00C72820"/>
    <w:rsid w:val="00C73408"/>
    <w:rsid w:val="00C74497"/>
    <w:rsid w:val="00C74EFD"/>
    <w:rsid w:val="00C758E2"/>
    <w:rsid w:val="00C7592D"/>
    <w:rsid w:val="00C821C0"/>
    <w:rsid w:val="00C832B2"/>
    <w:rsid w:val="00C840CE"/>
    <w:rsid w:val="00C84743"/>
    <w:rsid w:val="00C86592"/>
    <w:rsid w:val="00C9162C"/>
    <w:rsid w:val="00C91971"/>
    <w:rsid w:val="00C93270"/>
    <w:rsid w:val="00C975B7"/>
    <w:rsid w:val="00CA0B27"/>
    <w:rsid w:val="00CA458B"/>
    <w:rsid w:val="00CB3FDF"/>
    <w:rsid w:val="00CB5CB4"/>
    <w:rsid w:val="00CC21A8"/>
    <w:rsid w:val="00CC3200"/>
    <w:rsid w:val="00CD08C6"/>
    <w:rsid w:val="00CD549C"/>
    <w:rsid w:val="00CD54DC"/>
    <w:rsid w:val="00CD5AE3"/>
    <w:rsid w:val="00CD77EB"/>
    <w:rsid w:val="00CE17C1"/>
    <w:rsid w:val="00CE3C34"/>
    <w:rsid w:val="00CF0079"/>
    <w:rsid w:val="00CF11B9"/>
    <w:rsid w:val="00CF48E2"/>
    <w:rsid w:val="00CF55F5"/>
    <w:rsid w:val="00CF6D82"/>
    <w:rsid w:val="00D00367"/>
    <w:rsid w:val="00D00644"/>
    <w:rsid w:val="00D00CBC"/>
    <w:rsid w:val="00D0363B"/>
    <w:rsid w:val="00D050EC"/>
    <w:rsid w:val="00D05F12"/>
    <w:rsid w:val="00D10AC8"/>
    <w:rsid w:val="00D20290"/>
    <w:rsid w:val="00D20C97"/>
    <w:rsid w:val="00D20E00"/>
    <w:rsid w:val="00D2159E"/>
    <w:rsid w:val="00D22C6F"/>
    <w:rsid w:val="00D266ED"/>
    <w:rsid w:val="00D3100E"/>
    <w:rsid w:val="00D34BE1"/>
    <w:rsid w:val="00D3566E"/>
    <w:rsid w:val="00D35F30"/>
    <w:rsid w:val="00D3755D"/>
    <w:rsid w:val="00D50502"/>
    <w:rsid w:val="00D52BF4"/>
    <w:rsid w:val="00D55525"/>
    <w:rsid w:val="00D64F70"/>
    <w:rsid w:val="00D66528"/>
    <w:rsid w:val="00D70750"/>
    <w:rsid w:val="00D718EA"/>
    <w:rsid w:val="00D722C7"/>
    <w:rsid w:val="00D728FD"/>
    <w:rsid w:val="00D73959"/>
    <w:rsid w:val="00D74E34"/>
    <w:rsid w:val="00D814F0"/>
    <w:rsid w:val="00D8353B"/>
    <w:rsid w:val="00D835EF"/>
    <w:rsid w:val="00D835FB"/>
    <w:rsid w:val="00D838DF"/>
    <w:rsid w:val="00D83AF6"/>
    <w:rsid w:val="00D868B8"/>
    <w:rsid w:val="00D87F8B"/>
    <w:rsid w:val="00D94C39"/>
    <w:rsid w:val="00D962B4"/>
    <w:rsid w:val="00DA0C49"/>
    <w:rsid w:val="00DA15D6"/>
    <w:rsid w:val="00DA34C3"/>
    <w:rsid w:val="00DA3622"/>
    <w:rsid w:val="00DA5A9A"/>
    <w:rsid w:val="00DA60F4"/>
    <w:rsid w:val="00DB1766"/>
    <w:rsid w:val="00DB3364"/>
    <w:rsid w:val="00DB4355"/>
    <w:rsid w:val="00DC0517"/>
    <w:rsid w:val="00DC2DEB"/>
    <w:rsid w:val="00DC32D7"/>
    <w:rsid w:val="00DC758F"/>
    <w:rsid w:val="00DC7593"/>
    <w:rsid w:val="00DD302C"/>
    <w:rsid w:val="00DD7F24"/>
    <w:rsid w:val="00DE2491"/>
    <w:rsid w:val="00DE27DB"/>
    <w:rsid w:val="00DE6523"/>
    <w:rsid w:val="00DF017F"/>
    <w:rsid w:val="00DF1563"/>
    <w:rsid w:val="00DF1941"/>
    <w:rsid w:val="00DF1CB9"/>
    <w:rsid w:val="00DF4254"/>
    <w:rsid w:val="00DF5D73"/>
    <w:rsid w:val="00DF6629"/>
    <w:rsid w:val="00DF7274"/>
    <w:rsid w:val="00DF77B7"/>
    <w:rsid w:val="00E00E7F"/>
    <w:rsid w:val="00E017B4"/>
    <w:rsid w:val="00E04879"/>
    <w:rsid w:val="00E05321"/>
    <w:rsid w:val="00E05735"/>
    <w:rsid w:val="00E1270E"/>
    <w:rsid w:val="00E1289A"/>
    <w:rsid w:val="00E167EE"/>
    <w:rsid w:val="00E16FE4"/>
    <w:rsid w:val="00E175B0"/>
    <w:rsid w:val="00E17FEC"/>
    <w:rsid w:val="00E2077B"/>
    <w:rsid w:val="00E22D27"/>
    <w:rsid w:val="00E235FA"/>
    <w:rsid w:val="00E24732"/>
    <w:rsid w:val="00E247D3"/>
    <w:rsid w:val="00E25A36"/>
    <w:rsid w:val="00E260F1"/>
    <w:rsid w:val="00E30D31"/>
    <w:rsid w:val="00E30D60"/>
    <w:rsid w:val="00E3543A"/>
    <w:rsid w:val="00E35545"/>
    <w:rsid w:val="00E37A00"/>
    <w:rsid w:val="00E40B53"/>
    <w:rsid w:val="00E4191B"/>
    <w:rsid w:val="00E45781"/>
    <w:rsid w:val="00E50876"/>
    <w:rsid w:val="00E5347D"/>
    <w:rsid w:val="00E55DC7"/>
    <w:rsid w:val="00E57D3D"/>
    <w:rsid w:val="00E625A7"/>
    <w:rsid w:val="00E628B9"/>
    <w:rsid w:val="00E653B5"/>
    <w:rsid w:val="00E65CFC"/>
    <w:rsid w:val="00E65DF7"/>
    <w:rsid w:val="00E67BF0"/>
    <w:rsid w:val="00E706AB"/>
    <w:rsid w:val="00E72842"/>
    <w:rsid w:val="00E73A98"/>
    <w:rsid w:val="00E74DF8"/>
    <w:rsid w:val="00E77D05"/>
    <w:rsid w:val="00E84526"/>
    <w:rsid w:val="00E85825"/>
    <w:rsid w:val="00E85B8D"/>
    <w:rsid w:val="00E90136"/>
    <w:rsid w:val="00E94650"/>
    <w:rsid w:val="00E97365"/>
    <w:rsid w:val="00EA352F"/>
    <w:rsid w:val="00EA7410"/>
    <w:rsid w:val="00EB1EB3"/>
    <w:rsid w:val="00EB548D"/>
    <w:rsid w:val="00EB613A"/>
    <w:rsid w:val="00EC348A"/>
    <w:rsid w:val="00EC35CE"/>
    <w:rsid w:val="00ED5A25"/>
    <w:rsid w:val="00ED5F6E"/>
    <w:rsid w:val="00EE00C4"/>
    <w:rsid w:val="00EE01E7"/>
    <w:rsid w:val="00EE02E8"/>
    <w:rsid w:val="00EE07D0"/>
    <w:rsid w:val="00EE0A67"/>
    <w:rsid w:val="00EE0E34"/>
    <w:rsid w:val="00EE6F01"/>
    <w:rsid w:val="00EF07A8"/>
    <w:rsid w:val="00EF205F"/>
    <w:rsid w:val="00EF6430"/>
    <w:rsid w:val="00EF7A36"/>
    <w:rsid w:val="00F012FF"/>
    <w:rsid w:val="00F02FA5"/>
    <w:rsid w:val="00F12C93"/>
    <w:rsid w:val="00F14BD6"/>
    <w:rsid w:val="00F16A7F"/>
    <w:rsid w:val="00F22A05"/>
    <w:rsid w:val="00F27512"/>
    <w:rsid w:val="00F27E8F"/>
    <w:rsid w:val="00F33F99"/>
    <w:rsid w:val="00F51031"/>
    <w:rsid w:val="00F53F0F"/>
    <w:rsid w:val="00F5434B"/>
    <w:rsid w:val="00F548D6"/>
    <w:rsid w:val="00F55651"/>
    <w:rsid w:val="00F63565"/>
    <w:rsid w:val="00F6677B"/>
    <w:rsid w:val="00F67007"/>
    <w:rsid w:val="00F70078"/>
    <w:rsid w:val="00F71E52"/>
    <w:rsid w:val="00F75E42"/>
    <w:rsid w:val="00F76CF1"/>
    <w:rsid w:val="00F82235"/>
    <w:rsid w:val="00F86F07"/>
    <w:rsid w:val="00F87880"/>
    <w:rsid w:val="00F900F9"/>
    <w:rsid w:val="00F9038D"/>
    <w:rsid w:val="00F9307D"/>
    <w:rsid w:val="00F936C6"/>
    <w:rsid w:val="00F94D39"/>
    <w:rsid w:val="00FA066A"/>
    <w:rsid w:val="00FA3EDA"/>
    <w:rsid w:val="00FA4F63"/>
    <w:rsid w:val="00FA6C74"/>
    <w:rsid w:val="00FB2788"/>
    <w:rsid w:val="00FB3C05"/>
    <w:rsid w:val="00FB41DF"/>
    <w:rsid w:val="00FB46A3"/>
    <w:rsid w:val="00FB4F5D"/>
    <w:rsid w:val="00FB5913"/>
    <w:rsid w:val="00FB621E"/>
    <w:rsid w:val="00FB74C3"/>
    <w:rsid w:val="00FC3FE3"/>
    <w:rsid w:val="00FC4026"/>
    <w:rsid w:val="00FC777F"/>
    <w:rsid w:val="00FD339F"/>
    <w:rsid w:val="00FD445C"/>
    <w:rsid w:val="00FD488B"/>
    <w:rsid w:val="00FD69D2"/>
    <w:rsid w:val="00FE0285"/>
    <w:rsid w:val="00FE14B6"/>
    <w:rsid w:val="00FE376A"/>
    <w:rsid w:val="00FE5698"/>
    <w:rsid w:val="00FE7B86"/>
    <w:rsid w:val="00FF22AE"/>
    <w:rsid w:val="00FF3EE4"/>
    <w:rsid w:val="00FF4CDD"/>
    <w:rsid w:val="00FF5771"/>
    <w:rsid w:val="00FF7218"/>
    <w:rsid w:val="00FF74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4F74"/>
  <w15:docId w15:val="{15D30068-16F0-CE49-9DE0-FD298CC93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B9"/>
  </w:style>
  <w:style w:type="paragraph" w:styleId="Heading1">
    <w:name w:val="heading 1"/>
    <w:basedOn w:val="Normal"/>
    <w:next w:val="Normal"/>
    <w:link w:val="Heading1Char"/>
    <w:autoRedefine/>
    <w:uiPriority w:val="9"/>
    <w:qFormat/>
    <w:rsid w:val="00DF5D73"/>
    <w:pPr>
      <w:keepNext/>
      <w:spacing w:before="240" w:after="80"/>
      <w:outlineLvl w:val="0"/>
    </w:pPr>
    <w:rPr>
      <w:rFonts w:eastAsia="Arial"/>
      <w:b/>
      <w:bCs/>
      <w:color w:val="000000" w:themeColor="text1"/>
      <w:sz w:val="22"/>
      <w:szCs w:val="24"/>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6"/>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DF5D73"/>
    <w:rPr>
      <w:rFonts w:eastAsia="Arial"/>
      <w:b/>
      <w:bCs/>
      <w:color w:val="000000" w:themeColor="text1"/>
      <w:sz w:val="22"/>
      <w:szCs w:val="24"/>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unhideWhenUsed/>
    <w:rsid w:val="001E7EDB"/>
  </w:style>
  <w:style w:type="character" w:customStyle="1" w:styleId="CommentTextChar">
    <w:name w:val="Comment Text Char"/>
    <w:basedOn w:val="DefaultParagraphFont"/>
    <w:link w:val="CommentText"/>
    <w:uiPriority w:val="99"/>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character" w:styleId="Emphasis">
    <w:name w:val="Emphasis"/>
    <w:basedOn w:val="DefaultParagraphFont"/>
    <w:uiPriority w:val="20"/>
    <w:qFormat/>
    <w:rsid w:val="002947C5"/>
    <w:rPr>
      <w:i/>
      <w:iCs/>
    </w:rPr>
  </w:style>
  <w:style w:type="paragraph" w:styleId="NormalWeb">
    <w:name w:val="Normal (Web)"/>
    <w:basedOn w:val="Normal"/>
    <w:uiPriority w:val="99"/>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table" w:styleId="TableGrid">
    <w:name w:val="Table Grid"/>
    <w:basedOn w:val="TableNormal"/>
    <w:uiPriority w:val="59"/>
    <w:rsid w:val="00FB74C3"/>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55560"/>
    <w:rPr>
      <w:color w:val="605E5C"/>
      <w:shd w:val="clear" w:color="auto" w:fill="E1DFDD"/>
    </w:rPr>
  </w:style>
  <w:style w:type="paragraph" w:customStyle="1" w:styleId="EndNoteBibliographyTitle">
    <w:name w:val="EndNote Bibliography Title"/>
    <w:basedOn w:val="Normal"/>
    <w:link w:val="EndNoteBibliographyTitleChar"/>
    <w:rsid w:val="00255560"/>
    <w:pPr>
      <w:jc w:val="center"/>
    </w:pPr>
  </w:style>
  <w:style w:type="character" w:customStyle="1" w:styleId="EndNoteBibliographyTitleChar">
    <w:name w:val="EndNote Bibliography Title Char"/>
    <w:basedOn w:val="DefaultParagraphFont"/>
    <w:link w:val="EndNoteBibliographyTitle"/>
    <w:rsid w:val="00255560"/>
  </w:style>
  <w:style w:type="paragraph" w:customStyle="1" w:styleId="EndNoteBibliography">
    <w:name w:val="EndNote Bibliography"/>
    <w:basedOn w:val="Normal"/>
    <w:link w:val="EndNoteBibliographyChar"/>
    <w:rsid w:val="00255560"/>
    <w:pPr>
      <w:jc w:val="both"/>
    </w:pPr>
  </w:style>
  <w:style w:type="character" w:customStyle="1" w:styleId="EndNoteBibliographyChar">
    <w:name w:val="EndNote Bibliography Char"/>
    <w:basedOn w:val="DefaultParagraphFont"/>
    <w:link w:val="EndNoteBibliography"/>
    <w:rsid w:val="00255560"/>
  </w:style>
  <w:style w:type="character" w:styleId="LineNumber">
    <w:name w:val="line number"/>
    <w:basedOn w:val="DefaultParagraphFont"/>
    <w:uiPriority w:val="99"/>
    <w:semiHidden/>
    <w:unhideWhenUsed/>
    <w:rsid w:val="00255560"/>
  </w:style>
  <w:style w:type="paragraph" w:styleId="Revision">
    <w:name w:val="Revision"/>
    <w:hidden/>
    <w:uiPriority w:val="99"/>
    <w:semiHidden/>
    <w:rsid w:val="00255560"/>
  </w:style>
  <w:style w:type="character" w:styleId="PlaceholderText">
    <w:name w:val="Placeholder Text"/>
    <w:basedOn w:val="DefaultParagraphFont"/>
    <w:uiPriority w:val="99"/>
    <w:semiHidden/>
    <w:rsid w:val="00D835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
    <w:div w:id="700396491">
      <w:bodyDiv w:val="1"/>
      <w:marLeft w:val="0"/>
      <w:marRight w:val="0"/>
      <w:marTop w:val="0"/>
      <w:marBottom w:val="0"/>
      <w:divBdr>
        <w:top w:val="none" w:sz="0" w:space="0" w:color="auto"/>
        <w:left w:val="none" w:sz="0" w:space="0" w:color="auto"/>
        <w:bottom w:val="none" w:sz="0" w:space="0" w:color="auto"/>
        <w:right w:val="none" w:sz="0" w:space="0" w:color="auto"/>
      </w:divBdr>
    </w:div>
    <w:div w:id="869105136">
      <w:bodyDiv w:val="1"/>
      <w:marLeft w:val="0"/>
      <w:marRight w:val="0"/>
      <w:marTop w:val="0"/>
      <w:marBottom w:val="0"/>
      <w:divBdr>
        <w:top w:val="none" w:sz="0" w:space="0" w:color="auto"/>
        <w:left w:val="none" w:sz="0" w:space="0" w:color="auto"/>
        <w:bottom w:val="none" w:sz="0" w:space="0" w:color="auto"/>
        <w:right w:val="none" w:sz="0" w:space="0" w:color="auto"/>
      </w:divBdr>
    </w:div>
    <w:div w:id="980770647">
      <w:bodyDiv w:val="1"/>
      <w:marLeft w:val="0"/>
      <w:marRight w:val="0"/>
      <w:marTop w:val="0"/>
      <w:marBottom w:val="0"/>
      <w:divBdr>
        <w:top w:val="none" w:sz="0" w:space="0" w:color="auto"/>
        <w:left w:val="none" w:sz="0" w:space="0" w:color="auto"/>
        <w:bottom w:val="none" w:sz="0" w:space="0" w:color="auto"/>
        <w:right w:val="none" w:sz="0" w:space="0" w:color="auto"/>
      </w:divBdr>
    </w:div>
    <w:div w:id="1013727972">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440349">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2047485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svg"/><Relationship Id="rId18" Type="http://schemas.openxmlformats.org/officeDocument/2006/relationships/image" Target="media/image9.sv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tjboise/PoFormer"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header" Target="header1.xml"/><Relationship Id="rId10" Type="http://schemas.openxmlformats.org/officeDocument/2006/relationships/image" Target="media/image2.sv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Props1.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14</Pages>
  <Words>11688</Words>
  <Characters>66627</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78159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McKerahan</dc:creator>
  <cp:keywords/>
  <dc:description/>
  <cp:lastModifiedBy>tj zhang</cp:lastModifiedBy>
  <cp:revision>32</cp:revision>
  <cp:lastPrinted>2023-01-09T19:22:00Z</cp:lastPrinted>
  <dcterms:created xsi:type="dcterms:W3CDTF">2024-01-24T20:43:00Z</dcterms:created>
  <dcterms:modified xsi:type="dcterms:W3CDTF">2024-01-26T20:27:00Z</dcterms:modified>
</cp:coreProperties>
</file>